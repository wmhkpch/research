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F6D4B6B" w14:textId="77777777" w:rsidR="00EA4CDF" w:rsidRPr="00212FFB" w:rsidRDefault="00EA4CDF" w:rsidP="00212FFB">
      <w:pPr>
        <w:spacing w:line="276" w:lineRule="auto"/>
        <w:rPr>
          <w:rFonts w:ascii="Arial" w:hAnsi="Arial" w:cs="Arial"/>
          <w:b/>
          <w:i/>
          <w:sz w:val="22"/>
          <w:szCs w:val="22"/>
        </w:rPr>
      </w:pPr>
    </w:p>
    <w:p w14:paraId="1EF341EE" w14:textId="7AFE2ABC" w:rsidR="00EA4CDF" w:rsidRPr="00212FFB" w:rsidRDefault="00147FE7" w:rsidP="00212FFB">
      <w:pPr>
        <w:spacing w:line="276" w:lineRule="auto"/>
        <w:jc w:val="center"/>
        <w:rPr>
          <w:rFonts w:ascii="Arial" w:hAnsi="Arial" w:cs="Arial"/>
          <w:bCs/>
          <w:iCs/>
          <w:sz w:val="32"/>
          <w:szCs w:val="32"/>
        </w:rPr>
      </w:pPr>
      <w:r w:rsidRPr="00212FFB">
        <w:rPr>
          <w:rFonts w:ascii="Arial" w:hAnsi="Arial" w:cs="Arial"/>
          <w:bCs/>
          <w:iCs/>
          <w:sz w:val="32"/>
          <w:szCs w:val="32"/>
        </w:rPr>
        <w:t>University College London</w:t>
      </w:r>
    </w:p>
    <w:p w14:paraId="6E7E3683" w14:textId="03BA64EA" w:rsidR="00147FE7" w:rsidRPr="00212FFB" w:rsidRDefault="00147FE7" w:rsidP="00212FFB">
      <w:pPr>
        <w:spacing w:line="276" w:lineRule="auto"/>
        <w:jc w:val="center"/>
        <w:rPr>
          <w:rFonts w:ascii="Arial" w:hAnsi="Arial" w:cs="Arial"/>
          <w:bCs/>
          <w:iCs/>
          <w:sz w:val="32"/>
          <w:szCs w:val="32"/>
        </w:rPr>
      </w:pPr>
      <w:r w:rsidRPr="00212FFB">
        <w:rPr>
          <w:rFonts w:ascii="Arial" w:hAnsi="Arial" w:cs="Arial"/>
          <w:bCs/>
          <w:iCs/>
          <w:sz w:val="32"/>
          <w:szCs w:val="32"/>
        </w:rPr>
        <w:t>Division of Surgery and Interventional Science</w:t>
      </w:r>
    </w:p>
    <w:p w14:paraId="20BE06CD" w14:textId="4CEED0BA" w:rsidR="00147FE7" w:rsidRPr="00212FFB" w:rsidRDefault="00147FE7" w:rsidP="0A6FCA6C">
      <w:pPr>
        <w:spacing w:line="276" w:lineRule="auto"/>
        <w:jc w:val="center"/>
        <w:rPr>
          <w:rFonts w:ascii="Arial" w:hAnsi="Arial" w:cs="Arial"/>
          <w:sz w:val="32"/>
          <w:szCs w:val="32"/>
        </w:rPr>
      </w:pPr>
      <w:r w:rsidRPr="0A6FCA6C">
        <w:rPr>
          <w:rFonts w:ascii="Arial" w:hAnsi="Arial" w:cs="Arial"/>
          <w:sz w:val="32"/>
          <w:szCs w:val="32"/>
        </w:rPr>
        <w:t>3</w:t>
      </w:r>
      <w:r w:rsidRPr="0A6FCA6C">
        <w:rPr>
          <w:rFonts w:ascii="Arial" w:hAnsi="Arial" w:cs="Arial"/>
          <w:sz w:val="32"/>
          <w:szCs w:val="32"/>
          <w:vertAlign w:val="superscript"/>
        </w:rPr>
        <w:t>rd</w:t>
      </w:r>
      <w:r w:rsidRPr="0A6FCA6C">
        <w:rPr>
          <w:rFonts w:ascii="Arial" w:hAnsi="Arial" w:cs="Arial"/>
          <w:sz w:val="32"/>
          <w:szCs w:val="32"/>
        </w:rPr>
        <w:t xml:space="preserve"> Year Research Project Report</w:t>
      </w:r>
      <w:r w:rsidR="00F61BB7" w:rsidRPr="0A6FCA6C">
        <w:rPr>
          <w:rFonts w:ascii="Arial" w:hAnsi="Arial" w:cs="Arial"/>
          <w:sz w:val="32"/>
          <w:szCs w:val="32"/>
        </w:rPr>
        <w:t>,</w:t>
      </w:r>
      <w:r w:rsidR="00FA429F" w:rsidRPr="0A6FCA6C">
        <w:rPr>
          <w:rFonts w:ascii="Arial" w:hAnsi="Arial" w:cs="Arial"/>
          <w:sz w:val="32"/>
          <w:szCs w:val="32"/>
        </w:rPr>
        <w:t xml:space="preserve"> </w:t>
      </w:r>
      <w:r w:rsidRPr="0A6FCA6C">
        <w:rPr>
          <w:rFonts w:ascii="Arial" w:hAnsi="Arial" w:cs="Arial"/>
          <w:sz w:val="32"/>
          <w:szCs w:val="32"/>
        </w:rPr>
        <w:t>202</w:t>
      </w:r>
      <w:r w:rsidR="07DB5730" w:rsidRPr="0A6FCA6C">
        <w:rPr>
          <w:rFonts w:ascii="Arial" w:hAnsi="Arial" w:cs="Arial"/>
          <w:sz w:val="32"/>
          <w:szCs w:val="32"/>
        </w:rPr>
        <w:t>3-2024</w:t>
      </w:r>
    </w:p>
    <w:p w14:paraId="75351D40" w14:textId="77777777" w:rsidR="00EA4CDF" w:rsidRPr="00212FFB" w:rsidRDefault="00EA4CDF" w:rsidP="00212FFB">
      <w:pPr>
        <w:spacing w:line="276" w:lineRule="auto"/>
        <w:jc w:val="center"/>
        <w:rPr>
          <w:rFonts w:ascii="Arial" w:hAnsi="Arial" w:cs="Arial"/>
          <w:sz w:val="22"/>
          <w:szCs w:val="22"/>
        </w:rPr>
      </w:pPr>
    </w:p>
    <w:p w14:paraId="11B01FA2" w14:textId="77777777" w:rsidR="00EA4CDF" w:rsidRPr="00212FFB" w:rsidRDefault="00EA4CDF" w:rsidP="00212FFB">
      <w:pPr>
        <w:spacing w:line="276" w:lineRule="auto"/>
        <w:jc w:val="center"/>
        <w:rPr>
          <w:rFonts w:ascii="Arial" w:hAnsi="Arial" w:cs="Arial"/>
          <w:sz w:val="22"/>
          <w:szCs w:val="22"/>
        </w:rPr>
      </w:pPr>
    </w:p>
    <w:p w14:paraId="2CBA353D" w14:textId="77777777" w:rsidR="00EA4CDF" w:rsidRPr="00212FFB" w:rsidRDefault="00EA4CDF" w:rsidP="00212FFB">
      <w:pPr>
        <w:spacing w:line="276" w:lineRule="auto"/>
        <w:jc w:val="center"/>
        <w:rPr>
          <w:rFonts w:ascii="Arial" w:hAnsi="Arial" w:cs="Arial"/>
          <w:sz w:val="22"/>
          <w:szCs w:val="22"/>
        </w:rPr>
      </w:pPr>
    </w:p>
    <w:p w14:paraId="7E991F27" w14:textId="77777777" w:rsidR="00EA4CDF" w:rsidRPr="00212FFB" w:rsidRDefault="00EA4CDF" w:rsidP="00212FFB">
      <w:pPr>
        <w:spacing w:line="276" w:lineRule="auto"/>
        <w:jc w:val="center"/>
        <w:rPr>
          <w:rFonts w:ascii="Arial" w:hAnsi="Arial" w:cs="Arial"/>
          <w:sz w:val="22"/>
          <w:szCs w:val="22"/>
        </w:rPr>
      </w:pPr>
    </w:p>
    <w:p w14:paraId="4DC4386B" w14:textId="77777777" w:rsidR="001B769B" w:rsidRPr="00212FFB" w:rsidRDefault="001B769B" w:rsidP="00212FFB">
      <w:pPr>
        <w:spacing w:line="276" w:lineRule="auto"/>
        <w:jc w:val="center"/>
        <w:rPr>
          <w:rFonts w:ascii="Arial" w:hAnsi="Arial" w:cs="Arial"/>
          <w:sz w:val="22"/>
          <w:szCs w:val="22"/>
        </w:rPr>
      </w:pPr>
    </w:p>
    <w:p w14:paraId="3E7635DD" w14:textId="77777777" w:rsidR="00EA4CDF" w:rsidRPr="00212FFB" w:rsidRDefault="00EA4CDF" w:rsidP="00212FFB">
      <w:pPr>
        <w:spacing w:line="276" w:lineRule="auto"/>
        <w:rPr>
          <w:rFonts w:ascii="Arial" w:hAnsi="Arial" w:cs="Arial"/>
          <w:b/>
          <w:sz w:val="22"/>
          <w:szCs w:val="22"/>
        </w:rPr>
      </w:pPr>
    </w:p>
    <w:p w14:paraId="1CD36596" w14:textId="77777777" w:rsidR="00FA429F" w:rsidRPr="00212FFB" w:rsidRDefault="00FA429F" w:rsidP="00212FFB">
      <w:pPr>
        <w:spacing w:line="276" w:lineRule="auto"/>
        <w:rPr>
          <w:rFonts w:ascii="Arial" w:hAnsi="Arial" w:cs="Arial"/>
          <w:b/>
          <w:sz w:val="22"/>
          <w:szCs w:val="22"/>
        </w:rPr>
      </w:pPr>
    </w:p>
    <w:p w14:paraId="74ECF332" w14:textId="77777777" w:rsidR="00FA429F" w:rsidRPr="00212FFB" w:rsidRDefault="00FA429F" w:rsidP="00212FFB">
      <w:pPr>
        <w:spacing w:line="276" w:lineRule="auto"/>
        <w:rPr>
          <w:rFonts w:ascii="Arial" w:hAnsi="Arial" w:cs="Arial"/>
          <w:b/>
          <w:sz w:val="22"/>
          <w:szCs w:val="22"/>
        </w:rPr>
      </w:pPr>
    </w:p>
    <w:p w14:paraId="413ABED9" w14:textId="77777777" w:rsidR="00FA429F" w:rsidRPr="00212FFB" w:rsidRDefault="00FA429F" w:rsidP="00212FFB">
      <w:pPr>
        <w:spacing w:line="276" w:lineRule="auto"/>
        <w:rPr>
          <w:rFonts w:ascii="Arial" w:hAnsi="Arial" w:cs="Arial"/>
          <w:b/>
          <w:sz w:val="22"/>
          <w:szCs w:val="22"/>
        </w:rPr>
      </w:pPr>
    </w:p>
    <w:p w14:paraId="05B86413" w14:textId="77777777" w:rsidR="00FA429F" w:rsidRPr="00212FFB" w:rsidRDefault="00FA429F" w:rsidP="00212FFB">
      <w:pPr>
        <w:spacing w:line="276" w:lineRule="auto"/>
        <w:rPr>
          <w:rFonts w:ascii="Arial" w:hAnsi="Arial" w:cs="Arial"/>
          <w:b/>
          <w:sz w:val="22"/>
          <w:szCs w:val="22"/>
        </w:rPr>
      </w:pPr>
    </w:p>
    <w:p w14:paraId="0DE3ED32" w14:textId="77777777" w:rsidR="00FA429F" w:rsidRPr="00212FFB" w:rsidRDefault="00FA429F" w:rsidP="00212FFB">
      <w:pPr>
        <w:spacing w:line="276" w:lineRule="auto"/>
        <w:rPr>
          <w:rFonts w:ascii="Arial" w:hAnsi="Arial" w:cs="Arial"/>
          <w:b/>
          <w:sz w:val="22"/>
          <w:szCs w:val="22"/>
        </w:rPr>
      </w:pPr>
    </w:p>
    <w:p w14:paraId="52D8F82B" w14:textId="77777777" w:rsidR="00FA429F" w:rsidRDefault="00FA429F" w:rsidP="00212FFB">
      <w:pPr>
        <w:spacing w:line="276" w:lineRule="auto"/>
        <w:rPr>
          <w:rFonts w:ascii="Arial" w:hAnsi="Arial" w:cs="Arial"/>
        </w:rPr>
      </w:pPr>
    </w:p>
    <w:p w14:paraId="2F701584" w14:textId="77777777" w:rsidR="00EC1FD4" w:rsidRDefault="00EC1FD4" w:rsidP="00212FFB">
      <w:pPr>
        <w:spacing w:line="276" w:lineRule="auto"/>
        <w:rPr>
          <w:rFonts w:ascii="Arial" w:hAnsi="Arial" w:cs="Arial"/>
        </w:rPr>
      </w:pPr>
    </w:p>
    <w:p w14:paraId="77591852" w14:textId="77777777" w:rsidR="00EC1FD4" w:rsidRDefault="00EC1FD4" w:rsidP="00212FFB">
      <w:pPr>
        <w:spacing w:line="276" w:lineRule="auto"/>
        <w:rPr>
          <w:rFonts w:ascii="Arial" w:hAnsi="Arial" w:cs="Arial"/>
        </w:rPr>
      </w:pPr>
    </w:p>
    <w:p w14:paraId="1668D018" w14:textId="77777777" w:rsidR="00EC1FD4" w:rsidRPr="00212FFB" w:rsidRDefault="00EC1FD4" w:rsidP="00212FFB">
      <w:pPr>
        <w:spacing w:line="276" w:lineRule="auto"/>
        <w:rPr>
          <w:rFonts w:ascii="Arial" w:hAnsi="Arial" w:cs="Arial"/>
          <w:b/>
          <w:sz w:val="22"/>
          <w:szCs w:val="22"/>
        </w:rPr>
      </w:pPr>
    </w:p>
    <w:p w14:paraId="68B5610F" w14:textId="77777777" w:rsidR="00FA429F" w:rsidRPr="00212FFB" w:rsidRDefault="00FA429F" w:rsidP="00212FFB">
      <w:pPr>
        <w:spacing w:line="276" w:lineRule="auto"/>
        <w:rPr>
          <w:rFonts w:ascii="Arial" w:hAnsi="Arial" w:cs="Arial"/>
          <w:b/>
          <w:sz w:val="22"/>
          <w:szCs w:val="22"/>
        </w:rPr>
      </w:pPr>
    </w:p>
    <w:p w14:paraId="11597BAE" w14:textId="77777777" w:rsidR="00FA429F" w:rsidRPr="00212FFB" w:rsidRDefault="00FA429F" w:rsidP="00212FFB">
      <w:pPr>
        <w:spacing w:line="276" w:lineRule="auto"/>
        <w:rPr>
          <w:rFonts w:ascii="Arial" w:hAnsi="Arial" w:cs="Arial"/>
          <w:b/>
          <w:sz w:val="22"/>
          <w:szCs w:val="22"/>
        </w:rPr>
      </w:pPr>
    </w:p>
    <w:p w14:paraId="30EA8606" w14:textId="77777777" w:rsidR="00FA429F" w:rsidRPr="00212FFB" w:rsidRDefault="00FA429F" w:rsidP="00212FFB">
      <w:pPr>
        <w:spacing w:line="276" w:lineRule="auto"/>
        <w:rPr>
          <w:rFonts w:ascii="Arial" w:hAnsi="Arial" w:cs="Arial"/>
          <w:b/>
          <w:sz w:val="22"/>
          <w:szCs w:val="22"/>
        </w:rPr>
      </w:pPr>
    </w:p>
    <w:p w14:paraId="3024566B" w14:textId="77777777" w:rsidR="00FA429F" w:rsidRPr="00212FFB" w:rsidRDefault="00FA429F" w:rsidP="00212FFB">
      <w:pPr>
        <w:spacing w:line="276" w:lineRule="auto"/>
        <w:rPr>
          <w:rFonts w:ascii="Arial" w:hAnsi="Arial" w:cs="Arial"/>
          <w:b/>
          <w:sz w:val="22"/>
          <w:szCs w:val="22"/>
        </w:rPr>
      </w:pPr>
    </w:p>
    <w:p w14:paraId="7D141039" w14:textId="77777777" w:rsidR="00FA429F" w:rsidRPr="00212FFB" w:rsidRDefault="00FA429F" w:rsidP="00212FFB">
      <w:pPr>
        <w:spacing w:line="276" w:lineRule="auto"/>
        <w:rPr>
          <w:rFonts w:ascii="Arial" w:hAnsi="Arial" w:cs="Arial"/>
          <w:b/>
          <w:sz w:val="22"/>
          <w:szCs w:val="22"/>
        </w:rPr>
      </w:pPr>
    </w:p>
    <w:p w14:paraId="05BF543F" w14:textId="77777777" w:rsidR="00FA429F" w:rsidRPr="00212FFB" w:rsidRDefault="00FA429F" w:rsidP="00212FFB">
      <w:pPr>
        <w:spacing w:line="276" w:lineRule="auto"/>
        <w:rPr>
          <w:rFonts w:ascii="Arial" w:hAnsi="Arial" w:cs="Arial"/>
          <w:b/>
          <w:sz w:val="22"/>
          <w:szCs w:val="22"/>
        </w:rPr>
      </w:pPr>
    </w:p>
    <w:p w14:paraId="02FFFBE4" w14:textId="77777777" w:rsidR="00FA429F" w:rsidRDefault="00FA429F" w:rsidP="00212FFB">
      <w:pPr>
        <w:spacing w:line="276" w:lineRule="auto"/>
        <w:rPr>
          <w:rFonts w:ascii="Arial" w:hAnsi="Arial" w:cs="Arial"/>
          <w:b/>
          <w:bCs/>
          <w:color w:val="FF0000"/>
          <w:sz w:val="18"/>
          <w:szCs w:val="18"/>
          <w:lang w:val="en-US"/>
        </w:rPr>
      </w:pPr>
    </w:p>
    <w:p w14:paraId="5B287671" w14:textId="77777777" w:rsidR="00B61438" w:rsidRDefault="00B61438" w:rsidP="00212FFB">
      <w:pPr>
        <w:spacing w:line="276" w:lineRule="auto"/>
        <w:rPr>
          <w:rFonts w:ascii="Arial" w:hAnsi="Arial" w:cs="Arial"/>
          <w:b/>
          <w:bCs/>
          <w:color w:val="FF0000"/>
          <w:sz w:val="18"/>
          <w:szCs w:val="18"/>
          <w:lang w:val="en-US"/>
        </w:rPr>
      </w:pPr>
    </w:p>
    <w:p w14:paraId="5EA357C5" w14:textId="77777777" w:rsidR="00B61438" w:rsidRDefault="00B61438" w:rsidP="00212FFB">
      <w:pPr>
        <w:spacing w:line="276" w:lineRule="auto"/>
        <w:rPr>
          <w:rFonts w:ascii="Arial" w:hAnsi="Arial" w:cs="Arial"/>
          <w:b/>
          <w:bCs/>
          <w:color w:val="FF0000"/>
          <w:sz w:val="18"/>
          <w:szCs w:val="18"/>
          <w:lang w:val="en-US"/>
        </w:rPr>
      </w:pPr>
    </w:p>
    <w:p w14:paraId="1596111B" w14:textId="77777777" w:rsidR="00B61438" w:rsidRDefault="00B61438" w:rsidP="00212FFB">
      <w:pPr>
        <w:spacing w:line="276" w:lineRule="auto"/>
        <w:rPr>
          <w:rFonts w:ascii="Arial" w:hAnsi="Arial" w:cs="Arial"/>
          <w:b/>
          <w:bCs/>
          <w:color w:val="FF0000"/>
          <w:sz w:val="18"/>
          <w:szCs w:val="18"/>
          <w:lang w:val="en-US"/>
        </w:rPr>
      </w:pPr>
    </w:p>
    <w:p w14:paraId="5B9F1EE5" w14:textId="77777777" w:rsidR="00B61438" w:rsidRDefault="00B61438" w:rsidP="00212FFB">
      <w:pPr>
        <w:spacing w:line="276" w:lineRule="auto"/>
        <w:rPr>
          <w:rFonts w:ascii="Arial" w:hAnsi="Arial" w:cs="Arial"/>
          <w:b/>
          <w:bCs/>
          <w:color w:val="FF0000"/>
          <w:sz w:val="18"/>
          <w:szCs w:val="18"/>
          <w:lang w:val="en-US"/>
        </w:rPr>
      </w:pPr>
    </w:p>
    <w:p w14:paraId="469BB218" w14:textId="77777777" w:rsidR="00B61438" w:rsidRDefault="00B61438" w:rsidP="00212FFB">
      <w:pPr>
        <w:spacing w:line="276" w:lineRule="auto"/>
        <w:rPr>
          <w:rFonts w:ascii="Arial" w:hAnsi="Arial" w:cs="Arial"/>
          <w:b/>
          <w:bCs/>
          <w:color w:val="FF0000"/>
          <w:sz w:val="18"/>
          <w:szCs w:val="18"/>
          <w:lang w:val="en-US"/>
        </w:rPr>
      </w:pPr>
    </w:p>
    <w:p w14:paraId="1417A6F4" w14:textId="77777777" w:rsidR="00B61438" w:rsidRDefault="00B61438" w:rsidP="00212FFB">
      <w:pPr>
        <w:spacing w:line="276" w:lineRule="auto"/>
        <w:rPr>
          <w:rFonts w:ascii="Arial" w:hAnsi="Arial" w:cs="Arial"/>
          <w:b/>
          <w:bCs/>
          <w:color w:val="FF0000"/>
          <w:sz w:val="18"/>
          <w:szCs w:val="18"/>
          <w:lang w:val="en-US"/>
        </w:rPr>
      </w:pPr>
    </w:p>
    <w:p w14:paraId="60D28A38" w14:textId="77777777" w:rsidR="00B61438" w:rsidRPr="00212FFB" w:rsidRDefault="00B61438" w:rsidP="00212FFB">
      <w:pPr>
        <w:spacing w:line="276" w:lineRule="auto"/>
        <w:rPr>
          <w:rFonts w:ascii="Arial" w:hAnsi="Arial" w:cs="Arial"/>
          <w:b/>
          <w:sz w:val="22"/>
          <w:szCs w:val="22"/>
        </w:rPr>
      </w:pPr>
    </w:p>
    <w:p w14:paraId="316F067D" w14:textId="77777777" w:rsidR="00FA429F" w:rsidRPr="00212FFB" w:rsidRDefault="00FA429F" w:rsidP="00212FFB">
      <w:pPr>
        <w:spacing w:line="276" w:lineRule="auto"/>
        <w:rPr>
          <w:rFonts w:ascii="Arial" w:hAnsi="Arial" w:cs="Arial"/>
          <w:b/>
          <w:sz w:val="22"/>
          <w:szCs w:val="22"/>
        </w:rPr>
      </w:pPr>
    </w:p>
    <w:p w14:paraId="14BFC07F" w14:textId="77777777" w:rsidR="00147FE7" w:rsidRDefault="00147FE7" w:rsidP="00212FFB">
      <w:pPr>
        <w:spacing w:line="276" w:lineRule="auto"/>
        <w:rPr>
          <w:rFonts w:ascii="Arial" w:hAnsi="Arial" w:cs="Arial"/>
          <w:b/>
          <w:sz w:val="22"/>
          <w:szCs w:val="22"/>
        </w:rPr>
      </w:pPr>
    </w:p>
    <w:p w14:paraId="74955782" w14:textId="77777777" w:rsidR="00212FFB" w:rsidRDefault="00212FFB" w:rsidP="00212FFB">
      <w:pPr>
        <w:spacing w:line="276" w:lineRule="auto"/>
        <w:rPr>
          <w:rFonts w:ascii="Arial" w:hAnsi="Arial" w:cs="Arial"/>
          <w:b/>
          <w:sz w:val="22"/>
          <w:szCs w:val="22"/>
        </w:rPr>
      </w:pPr>
    </w:p>
    <w:p w14:paraId="204AFF0E" w14:textId="77777777" w:rsidR="00212FFB" w:rsidRDefault="00212FFB" w:rsidP="00212FFB">
      <w:pPr>
        <w:spacing w:line="276" w:lineRule="auto"/>
        <w:rPr>
          <w:rFonts w:ascii="Arial" w:hAnsi="Arial" w:cs="Arial"/>
          <w:b/>
          <w:sz w:val="22"/>
          <w:szCs w:val="22"/>
        </w:rPr>
      </w:pPr>
    </w:p>
    <w:p w14:paraId="7827740E" w14:textId="77777777" w:rsidR="00212FFB" w:rsidRDefault="00212FFB" w:rsidP="00212FFB">
      <w:pPr>
        <w:spacing w:line="276" w:lineRule="auto"/>
        <w:rPr>
          <w:rFonts w:ascii="Arial" w:hAnsi="Arial" w:cs="Arial"/>
          <w:b/>
          <w:sz w:val="22"/>
          <w:szCs w:val="22"/>
        </w:rPr>
      </w:pPr>
    </w:p>
    <w:p w14:paraId="1C9C313A" w14:textId="77777777" w:rsidR="00212FFB" w:rsidRPr="00212FFB" w:rsidRDefault="00212FFB" w:rsidP="00212FFB">
      <w:pPr>
        <w:spacing w:line="276" w:lineRule="auto"/>
        <w:rPr>
          <w:rFonts w:ascii="Arial" w:hAnsi="Arial" w:cs="Arial"/>
          <w:b/>
          <w:sz w:val="22"/>
          <w:szCs w:val="22"/>
        </w:rPr>
      </w:pPr>
    </w:p>
    <w:p w14:paraId="3FD41DED" w14:textId="77777777" w:rsidR="0085015B" w:rsidRPr="00212FFB" w:rsidRDefault="0085015B" w:rsidP="00212FFB">
      <w:pPr>
        <w:spacing w:line="276" w:lineRule="auto"/>
        <w:rPr>
          <w:rFonts w:ascii="Arial" w:hAnsi="Arial" w:cs="Arial"/>
          <w:b/>
        </w:rPr>
      </w:pPr>
    </w:p>
    <w:p w14:paraId="424B7A6C" w14:textId="7CC653CA" w:rsidR="00147FE7" w:rsidRPr="00212FFB" w:rsidRDefault="00147FE7" w:rsidP="00212FFB">
      <w:pPr>
        <w:spacing w:line="276" w:lineRule="auto"/>
        <w:rPr>
          <w:rFonts w:ascii="Arial" w:hAnsi="Arial" w:cs="Arial"/>
          <w:bCs/>
          <w:sz w:val="28"/>
          <w:szCs w:val="28"/>
        </w:rPr>
      </w:pPr>
      <w:r w:rsidRPr="00212FFB">
        <w:rPr>
          <w:rFonts w:ascii="Arial" w:hAnsi="Arial" w:cs="Arial"/>
          <w:bCs/>
          <w:sz w:val="28"/>
          <w:szCs w:val="28"/>
        </w:rPr>
        <w:t>Project title:</w:t>
      </w:r>
      <w:r w:rsidRPr="00212FFB">
        <w:rPr>
          <w:rFonts w:ascii="Arial" w:hAnsi="Arial" w:cs="Arial"/>
          <w:bCs/>
          <w:sz w:val="28"/>
          <w:szCs w:val="28"/>
        </w:rPr>
        <w:tab/>
      </w:r>
      <w:r w:rsidR="009C09A2" w:rsidRPr="009C09A2">
        <w:rPr>
          <w:rFonts w:ascii="Arial" w:hAnsi="Arial" w:cs="Arial"/>
          <w:b/>
          <w:sz w:val="28"/>
          <w:szCs w:val="28"/>
        </w:rPr>
        <w:t>Can antibiotic modulate the immune system in sepsis?</w:t>
      </w:r>
    </w:p>
    <w:p w14:paraId="21494CC4" w14:textId="77777777" w:rsidR="0033422B" w:rsidRDefault="00147FE7" w:rsidP="00212FFB">
      <w:pPr>
        <w:spacing w:line="276" w:lineRule="auto"/>
        <w:rPr>
          <w:rFonts w:ascii="Arial" w:hAnsi="Arial" w:cs="Arial"/>
          <w:b/>
          <w:sz w:val="28"/>
          <w:szCs w:val="28"/>
        </w:rPr>
      </w:pPr>
      <w:r w:rsidRPr="00212FFB">
        <w:rPr>
          <w:rFonts w:ascii="Arial" w:hAnsi="Arial" w:cs="Arial"/>
          <w:bCs/>
          <w:sz w:val="28"/>
          <w:szCs w:val="28"/>
        </w:rPr>
        <w:t>Student number:</w:t>
      </w:r>
      <w:r w:rsidRPr="00212FFB">
        <w:rPr>
          <w:rFonts w:ascii="Arial" w:hAnsi="Arial" w:cs="Arial"/>
          <w:bCs/>
          <w:sz w:val="28"/>
          <w:szCs w:val="28"/>
        </w:rPr>
        <w:tab/>
      </w:r>
      <w:r w:rsidRPr="00212FFB">
        <w:rPr>
          <w:rFonts w:ascii="Arial" w:hAnsi="Arial" w:cs="Arial"/>
          <w:bCs/>
          <w:sz w:val="28"/>
          <w:szCs w:val="28"/>
        </w:rPr>
        <w:tab/>
      </w:r>
      <w:r w:rsidR="00EF6699" w:rsidRPr="00212FFB">
        <w:rPr>
          <w:rFonts w:ascii="Arial" w:hAnsi="Arial" w:cs="Arial"/>
          <w:bCs/>
          <w:sz w:val="28"/>
          <w:szCs w:val="28"/>
        </w:rPr>
        <w:tab/>
      </w:r>
      <w:r w:rsidR="00B61438">
        <w:rPr>
          <w:rFonts w:ascii="Arial" w:hAnsi="Arial" w:cs="Arial"/>
          <w:b/>
          <w:sz w:val="28"/>
          <w:szCs w:val="28"/>
        </w:rPr>
        <w:t>21073148</w:t>
      </w:r>
    </w:p>
    <w:p w14:paraId="325DD204" w14:textId="6CC01DEF" w:rsidR="0033422B" w:rsidRPr="0033422B" w:rsidRDefault="0033422B" w:rsidP="00212FFB">
      <w:pPr>
        <w:spacing w:line="276" w:lineRule="auto"/>
        <w:rPr>
          <w:rFonts w:ascii="Arial" w:hAnsi="Arial" w:cs="Arial"/>
          <w:b/>
          <w:sz w:val="28"/>
          <w:szCs w:val="28"/>
        </w:rPr>
      </w:pPr>
      <w:r w:rsidRPr="0033422B">
        <w:rPr>
          <w:rFonts w:ascii="Arial" w:hAnsi="Arial" w:cs="Arial"/>
          <w:bCs/>
          <w:sz w:val="28"/>
          <w:szCs w:val="28"/>
        </w:rPr>
        <w:t xml:space="preserve">Candidate Number: </w:t>
      </w:r>
      <w:r w:rsidRPr="0033422B">
        <w:rPr>
          <w:rFonts w:ascii="Arial" w:hAnsi="Arial" w:cs="Arial"/>
          <w:bCs/>
          <w:sz w:val="28"/>
          <w:szCs w:val="28"/>
        </w:rPr>
        <w:tab/>
      </w:r>
      <w:r>
        <w:rPr>
          <w:rFonts w:ascii="Arial" w:hAnsi="Arial" w:cs="Arial"/>
          <w:b/>
          <w:sz w:val="28"/>
          <w:szCs w:val="28"/>
          <w:lang w:val="en-US"/>
        </w:rPr>
        <w:tab/>
        <w:t>KCVX3</w:t>
      </w:r>
    </w:p>
    <w:p w14:paraId="3957BB03" w14:textId="56D0FC99" w:rsidR="00147FE7" w:rsidRPr="00212FFB" w:rsidRDefault="00147FE7" w:rsidP="00212FFB">
      <w:pPr>
        <w:spacing w:line="276" w:lineRule="auto"/>
        <w:rPr>
          <w:rFonts w:ascii="Arial" w:hAnsi="Arial" w:cs="Arial"/>
          <w:bCs/>
          <w:sz w:val="28"/>
          <w:szCs w:val="28"/>
        </w:rPr>
      </w:pPr>
      <w:r w:rsidRPr="00212FFB">
        <w:rPr>
          <w:rFonts w:ascii="Arial" w:hAnsi="Arial" w:cs="Arial"/>
          <w:bCs/>
          <w:sz w:val="28"/>
          <w:szCs w:val="28"/>
        </w:rPr>
        <w:t xml:space="preserve">Module: </w:t>
      </w:r>
      <w:r w:rsidRPr="00212FFB">
        <w:rPr>
          <w:rFonts w:ascii="Arial" w:hAnsi="Arial" w:cs="Arial"/>
          <w:bCs/>
          <w:sz w:val="28"/>
          <w:szCs w:val="28"/>
        </w:rPr>
        <w:tab/>
      </w:r>
      <w:r w:rsidRPr="00212FFB">
        <w:rPr>
          <w:rFonts w:ascii="Arial" w:hAnsi="Arial" w:cs="Arial"/>
          <w:bCs/>
          <w:sz w:val="28"/>
          <w:szCs w:val="28"/>
        </w:rPr>
        <w:tab/>
      </w:r>
      <w:r w:rsidRPr="00212FFB">
        <w:rPr>
          <w:rFonts w:ascii="Arial" w:hAnsi="Arial" w:cs="Arial"/>
          <w:bCs/>
          <w:sz w:val="28"/>
          <w:szCs w:val="28"/>
        </w:rPr>
        <w:tab/>
      </w:r>
      <w:r w:rsidR="00EF6699" w:rsidRPr="00212FFB">
        <w:rPr>
          <w:rFonts w:ascii="Arial" w:hAnsi="Arial" w:cs="Arial"/>
          <w:bCs/>
          <w:sz w:val="28"/>
          <w:szCs w:val="28"/>
        </w:rPr>
        <w:tab/>
      </w:r>
      <w:r w:rsidRPr="00212FFB">
        <w:rPr>
          <w:rFonts w:ascii="Arial" w:hAnsi="Arial" w:cs="Arial"/>
          <w:b/>
          <w:sz w:val="28"/>
          <w:szCs w:val="28"/>
        </w:rPr>
        <w:t>SURG0161</w:t>
      </w:r>
    </w:p>
    <w:p w14:paraId="564127EC" w14:textId="77777777" w:rsidR="00147FE7" w:rsidRDefault="00147FE7" w:rsidP="00212FFB">
      <w:pPr>
        <w:spacing w:line="276" w:lineRule="auto"/>
        <w:rPr>
          <w:rFonts w:ascii="Arial" w:hAnsi="Arial" w:cs="Arial"/>
          <w:bCs/>
          <w:sz w:val="28"/>
          <w:szCs w:val="28"/>
        </w:rPr>
      </w:pPr>
    </w:p>
    <w:p w14:paraId="6199C91C" w14:textId="77777777" w:rsidR="00C54DE3" w:rsidRPr="00212FFB" w:rsidRDefault="00C54DE3" w:rsidP="00212FFB">
      <w:pPr>
        <w:spacing w:line="276" w:lineRule="auto"/>
        <w:rPr>
          <w:rFonts w:ascii="Arial" w:hAnsi="Arial" w:cs="Arial"/>
          <w:b/>
          <w:sz w:val="22"/>
          <w:szCs w:val="22"/>
        </w:rPr>
      </w:pPr>
    </w:p>
    <w:p w14:paraId="6D49FA5A" w14:textId="77777777" w:rsidR="001D2CAE" w:rsidRDefault="001D2CAE" w:rsidP="00212FFB">
      <w:pPr>
        <w:spacing w:line="276" w:lineRule="auto"/>
        <w:rPr>
          <w:rFonts w:ascii="Arial" w:hAnsi="Arial" w:cs="Arial"/>
          <w:b/>
          <w:sz w:val="22"/>
          <w:szCs w:val="22"/>
        </w:rPr>
      </w:pPr>
    </w:p>
    <w:p w14:paraId="3C399F1D" w14:textId="387AD599" w:rsidR="00710A3C" w:rsidRPr="00212FFB" w:rsidRDefault="00710A3C" w:rsidP="00212FFB">
      <w:pPr>
        <w:pStyle w:val="Heading1"/>
        <w:spacing w:line="276" w:lineRule="auto"/>
        <w:jc w:val="center"/>
        <w:rPr>
          <w:sz w:val="28"/>
          <w:szCs w:val="28"/>
        </w:rPr>
      </w:pPr>
      <w:bookmarkStart w:id="0" w:name="_Toc341945765"/>
      <w:bookmarkStart w:id="1" w:name="_Toc22131279"/>
      <w:bookmarkStart w:id="2" w:name="_Toc22131368"/>
      <w:bookmarkStart w:id="3" w:name="_Toc177552064"/>
      <w:r w:rsidRPr="0A6FCA6C">
        <w:rPr>
          <w:sz w:val="28"/>
          <w:szCs w:val="28"/>
        </w:rPr>
        <w:lastRenderedPageBreak/>
        <w:t>ABSTRACT</w:t>
      </w:r>
      <w:bookmarkEnd w:id="0"/>
      <w:bookmarkEnd w:id="1"/>
      <w:bookmarkEnd w:id="2"/>
      <w:bookmarkEnd w:id="3"/>
    </w:p>
    <w:p w14:paraId="0999F826" w14:textId="77777777" w:rsidR="00710A3C" w:rsidRPr="00212FFB" w:rsidRDefault="00710A3C" w:rsidP="008E34A7">
      <w:pPr>
        <w:spacing w:line="360" w:lineRule="auto"/>
        <w:rPr>
          <w:rFonts w:ascii="Arial" w:hAnsi="Arial" w:cs="Arial"/>
          <w:sz w:val="22"/>
          <w:szCs w:val="22"/>
        </w:rPr>
      </w:pPr>
    </w:p>
    <w:p w14:paraId="50B786C1" w14:textId="290CA9B2" w:rsidR="00131164" w:rsidRPr="00270737" w:rsidRDefault="00131164" w:rsidP="008E34A7">
      <w:pPr>
        <w:spacing w:line="360" w:lineRule="auto"/>
        <w:ind w:firstLine="720"/>
        <w:rPr>
          <w:rFonts w:ascii="Arial" w:hAnsi="Arial" w:cs="Arial"/>
          <w:sz w:val="22"/>
          <w:szCs w:val="22"/>
          <w:lang w:val="en-US"/>
        </w:rPr>
      </w:pPr>
      <w:r w:rsidRPr="004035A0">
        <w:rPr>
          <w:rFonts w:ascii="Arial" w:hAnsi="Arial" w:cs="Arial"/>
          <w:sz w:val="22"/>
          <w:szCs w:val="22"/>
        </w:rPr>
        <w:t xml:space="preserve">Sepsis is the dysregulated host response to an infection. </w:t>
      </w:r>
      <w:r w:rsidRPr="00131164">
        <w:rPr>
          <w:rFonts w:ascii="Arial" w:hAnsi="Arial" w:cs="Arial"/>
          <w:sz w:val="22"/>
          <w:szCs w:val="22"/>
        </w:rPr>
        <w:t xml:space="preserve">Alongside supportive care, the sepsis treatment are antibiotics and managing the source of infection. It </w:t>
      </w:r>
      <w:r w:rsidR="00211B4B">
        <w:rPr>
          <w:rFonts w:ascii="Arial" w:hAnsi="Arial" w:cs="Arial"/>
          <w:sz w:val="22"/>
          <w:szCs w:val="22"/>
          <w:lang w:val="en-US"/>
        </w:rPr>
        <w:t xml:space="preserve">is </w:t>
      </w:r>
      <w:r>
        <w:rPr>
          <w:rFonts w:ascii="Arial" w:hAnsi="Arial" w:cs="Arial"/>
          <w:sz w:val="22"/>
          <w:szCs w:val="22"/>
          <w:lang w:val="en-US"/>
        </w:rPr>
        <w:t xml:space="preserve">shown that </w:t>
      </w:r>
      <w:r w:rsidRPr="00131164">
        <w:rPr>
          <w:rFonts w:ascii="Arial" w:hAnsi="Arial" w:cs="Arial"/>
          <w:sz w:val="22"/>
          <w:szCs w:val="22"/>
        </w:rPr>
        <w:t>antibiotics influence the immune system, but their specific effects during sepsis remain unclear. I hypothesi</w:t>
      </w:r>
      <w:r>
        <w:rPr>
          <w:rFonts w:ascii="Arial" w:hAnsi="Arial" w:cs="Arial"/>
          <w:sz w:val="22"/>
          <w:szCs w:val="22"/>
          <w:lang w:val="en-US"/>
        </w:rPr>
        <w:t>s</w:t>
      </w:r>
      <w:r w:rsidRPr="00131164">
        <w:rPr>
          <w:rFonts w:ascii="Arial" w:hAnsi="Arial" w:cs="Arial"/>
          <w:sz w:val="22"/>
          <w:szCs w:val="22"/>
        </w:rPr>
        <w:t xml:space="preserve">e that antibiotics directly impact immune </w:t>
      </w:r>
      <w:r w:rsidR="00211B4B" w:rsidRPr="00131164">
        <w:rPr>
          <w:rFonts w:ascii="Arial" w:hAnsi="Arial" w:cs="Arial"/>
          <w:sz w:val="22"/>
          <w:szCs w:val="22"/>
        </w:rPr>
        <w:t>cell</w:t>
      </w:r>
      <w:r w:rsidR="00211B4B">
        <w:rPr>
          <w:rFonts w:ascii="Arial" w:hAnsi="Arial" w:cs="Arial"/>
          <w:sz w:val="22"/>
          <w:szCs w:val="22"/>
        </w:rPr>
        <w:t xml:space="preserve"> function</w:t>
      </w:r>
      <w:r w:rsidRPr="00131164">
        <w:rPr>
          <w:rFonts w:ascii="Arial" w:hAnsi="Arial" w:cs="Arial"/>
          <w:sz w:val="22"/>
          <w:szCs w:val="22"/>
        </w:rPr>
        <w:t xml:space="preserve">, potentially worsening </w:t>
      </w:r>
      <w:r w:rsidR="009D37F2" w:rsidRPr="00131164">
        <w:rPr>
          <w:rFonts w:ascii="Arial" w:hAnsi="Arial" w:cs="Arial"/>
          <w:sz w:val="22"/>
          <w:szCs w:val="22"/>
        </w:rPr>
        <w:t>immu</w:t>
      </w:r>
      <w:r w:rsidR="009D37F2">
        <w:rPr>
          <w:rFonts w:ascii="Arial" w:hAnsi="Arial" w:cs="Arial"/>
          <w:sz w:val="22"/>
          <w:szCs w:val="22"/>
        </w:rPr>
        <w:t>nosuppression</w:t>
      </w:r>
      <w:r w:rsidR="00211B4B">
        <w:rPr>
          <w:rFonts w:ascii="Arial" w:hAnsi="Arial" w:cs="Arial"/>
          <w:sz w:val="22"/>
          <w:szCs w:val="22"/>
        </w:rPr>
        <w:t xml:space="preserve"> </w:t>
      </w:r>
      <w:r w:rsidRPr="00131164">
        <w:rPr>
          <w:rFonts w:ascii="Arial" w:hAnsi="Arial" w:cs="Arial"/>
          <w:sz w:val="22"/>
          <w:szCs w:val="22"/>
        </w:rPr>
        <w:t xml:space="preserve">in sepsis, particularly </w:t>
      </w:r>
      <w:r w:rsidR="00211B4B">
        <w:rPr>
          <w:rFonts w:ascii="Arial" w:hAnsi="Arial" w:cs="Arial"/>
          <w:sz w:val="22"/>
          <w:szCs w:val="22"/>
        </w:rPr>
        <w:t>with</w:t>
      </w:r>
      <w:r w:rsidRPr="00131164">
        <w:rPr>
          <w:rFonts w:ascii="Arial" w:hAnsi="Arial" w:cs="Arial"/>
          <w:sz w:val="22"/>
          <w:szCs w:val="22"/>
        </w:rPr>
        <w:t xml:space="preserve"> broad-spectrum antibiotics</w:t>
      </w:r>
      <w:r w:rsidR="00270737">
        <w:rPr>
          <w:rFonts w:ascii="Arial" w:hAnsi="Arial" w:cs="Arial"/>
          <w:sz w:val="22"/>
          <w:szCs w:val="22"/>
          <w:lang w:val="en-US"/>
        </w:rPr>
        <w:t>.</w:t>
      </w:r>
    </w:p>
    <w:p w14:paraId="12920849" w14:textId="77777777" w:rsidR="004035A0" w:rsidRDefault="004035A0" w:rsidP="008E34A7">
      <w:pPr>
        <w:spacing w:line="360" w:lineRule="auto"/>
        <w:rPr>
          <w:rFonts w:ascii="Arial" w:hAnsi="Arial" w:cs="Arial"/>
          <w:sz w:val="22"/>
          <w:szCs w:val="22"/>
        </w:rPr>
      </w:pPr>
    </w:p>
    <w:p w14:paraId="13B230EE" w14:textId="241D9945" w:rsidR="004035A0" w:rsidRDefault="00131164" w:rsidP="00131164">
      <w:pPr>
        <w:spacing w:line="360" w:lineRule="auto"/>
        <w:ind w:firstLine="720"/>
        <w:rPr>
          <w:rFonts w:ascii="Arial" w:hAnsi="Arial" w:cs="Arial"/>
          <w:sz w:val="22"/>
          <w:szCs w:val="22"/>
        </w:rPr>
      </w:pPr>
      <w:r w:rsidRPr="00131164">
        <w:rPr>
          <w:rFonts w:ascii="Arial" w:hAnsi="Arial" w:cs="Arial"/>
          <w:sz w:val="22"/>
          <w:szCs w:val="22"/>
        </w:rPr>
        <w:t xml:space="preserve">We examine how both narrow- and broad-spectrum beta-lactam antibiotics affect immune </w:t>
      </w:r>
      <w:r w:rsidR="0066208B">
        <w:rPr>
          <w:rFonts w:ascii="Arial" w:hAnsi="Arial" w:cs="Arial"/>
          <w:sz w:val="22"/>
          <w:szCs w:val="22"/>
        </w:rPr>
        <w:t>function</w:t>
      </w:r>
      <w:r w:rsidR="0066208B" w:rsidRPr="00131164">
        <w:rPr>
          <w:rFonts w:ascii="Arial" w:hAnsi="Arial" w:cs="Arial"/>
          <w:sz w:val="22"/>
          <w:szCs w:val="22"/>
        </w:rPr>
        <w:t xml:space="preserve"> </w:t>
      </w:r>
      <w:r w:rsidRPr="00154E7A">
        <w:rPr>
          <w:rFonts w:ascii="Arial" w:hAnsi="Arial" w:cs="Arial"/>
          <w:i/>
          <w:iCs/>
          <w:sz w:val="22"/>
          <w:szCs w:val="22"/>
        </w:rPr>
        <w:t>in vivo</w:t>
      </w:r>
      <w:r w:rsidRPr="00131164">
        <w:rPr>
          <w:rFonts w:ascii="Arial" w:hAnsi="Arial" w:cs="Arial"/>
          <w:sz w:val="22"/>
          <w:szCs w:val="22"/>
        </w:rPr>
        <w:t xml:space="preserve"> using peripheral blood mononuclear cells (PBMCs) </w:t>
      </w:r>
      <w:r w:rsidR="0066208B">
        <w:rPr>
          <w:rFonts w:ascii="Arial" w:hAnsi="Arial" w:cs="Arial"/>
          <w:sz w:val="22"/>
          <w:szCs w:val="22"/>
        </w:rPr>
        <w:t>isolated</w:t>
      </w:r>
      <w:r w:rsidR="0066208B" w:rsidRPr="00131164">
        <w:rPr>
          <w:rFonts w:ascii="Arial" w:hAnsi="Arial" w:cs="Arial"/>
          <w:sz w:val="22"/>
          <w:szCs w:val="22"/>
        </w:rPr>
        <w:t xml:space="preserve"> </w:t>
      </w:r>
      <w:r w:rsidRPr="00131164">
        <w:rPr>
          <w:rFonts w:ascii="Arial" w:hAnsi="Arial" w:cs="Arial"/>
          <w:sz w:val="22"/>
          <w:szCs w:val="22"/>
        </w:rPr>
        <w:t xml:space="preserve">from patients </w:t>
      </w:r>
      <w:r w:rsidR="0066208B">
        <w:rPr>
          <w:rFonts w:ascii="Arial" w:hAnsi="Arial" w:cs="Arial"/>
          <w:sz w:val="22"/>
          <w:szCs w:val="22"/>
        </w:rPr>
        <w:t>attending</w:t>
      </w:r>
      <w:r w:rsidRPr="00131164">
        <w:rPr>
          <w:rFonts w:ascii="Arial" w:hAnsi="Arial" w:cs="Arial"/>
          <w:sz w:val="22"/>
          <w:szCs w:val="22"/>
        </w:rPr>
        <w:t xml:space="preserve"> the emergency department (ED) with infections.  </w:t>
      </w:r>
    </w:p>
    <w:p w14:paraId="16D4B927" w14:textId="77777777" w:rsidR="00131164" w:rsidRPr="00131164" w:rsidRDefault="00131164" w:rsidP="00131164">
      <w:pPr>
        <w:spacing w:line="360" w:lineRule="auto"/>
        <w:rPr>
          <w:rFonts w:ascii="Arial" w:hAnsi="Arial" w:cs="Arial"/>
          <w:sz w:val="22"/>
          <w:szCs w:val="22"/>
        </w:rPr>
      </w:pPr>
    </w:p>
    <w:p w14:paraId="6275BE83" w14:textId="12E958E0" w:rsidR="004035A0" w:rsidRPr="004035A0" w:rsidRDefault="00131164" w:rsidP="00131164">
      <w:pPr>
        <w:spacing w:line="360" w:lineRule="auto"/>
        <w:ind w:firstLine="720"/>
        <w:rPr>
          <w:rFonts w:ascii="Arial" w:hAnsi="Arial" w:cs="Arial"/>
          <w:sz w:val="22"/>
          <w:szCs w:val="22"/>
        </w:rPr>
      </w:pPr>
      <w:r w:rsidRPr="00131164">
        <w:rPr>
          <w:rFonts w:ascii="Arial" w:hAnsi="Arial" w:cs="Arial"/>
          <w:sz w:val="22"/>
          <w:szCs w:val="22"/>
        </w:rPr>
        <w:t xml:space="preserve">PBMCs were treated </w:t>
      </w:r>
      <w:r w:rsidRPr="00287D32">
        <w:rPr>
          <w:rFonts w:ascii="Arial" w:hAnsi="Arial" w:cs="Arial"/>
          <w:i/>
          <w:iCs/>
          <w:sz w:val="22"/>
          <w:szCs w:val="22"/>
        </w:rPr>
        <w:t>ex vivo</w:t>
      </w:r>
      <w:r w:rsidRPr="00131164">
        <w:rPr>
          <w:rFonts w:ascii="Arial" w:hAnsi="Arial" w:cs="Arial"/>
          <w:sz w:val="22"/>
          <w:szCs w:val="22"/>
        </w:rPr>
        <w:t xml:space="preserve"> with Lipopolysaccharide (LPS) to evaluate monocyte function over 24 hours, and CD3/CD8 beads to evaluate CD4 lymphocyte function over 72 hours. These stimuli were applied both with and without the antibiotics </w:t>
      </w:r>
      <w:r>
        <w:rPr>
          <w:rFonts w:ascii="Arial" w:hAnsi="Arial" w:cs="Arial"/>
          <w:sz w:val="22"/>
          <w:szCs w:val="22"/>
          <w:lang w:val="en-US"/>
        </w:rPr>
        <w:t>C</w:t>
      </w:r>
      <w:r w:rsidRPr="00131164">
        <w:rPr>
          <w:rFonts w:ascii="Arial" w:hAnsi="Arial" w:cs="Arial"/>
          <w:sz w:val="22"/>
          <w:szCs w:val="22"/>
        </w:rPr>
        <w:t xml:space="preserve">efuroxime and </w:t>
      </w:r>
      <w:r>
        <w:rPr>
          <w:rFonts w:ascii="Arial" w:hAnsi="Arial" w:cs="Arial"/>
          <w:sz w:val="22"/>
          <w:szCs w:val="22"/>
          <w:lang w:val="en-US"/>
        </w:rPr>
        <w:t>M</w:t>
      </w:r>
      <w:r w:rsidRPr="00131164">
        <w:rPr>
          <w:rFonts w:ascii="Arial" w:hAnsi="Arial" w:cs="Arial"/>
          <w:sz w:val="22"/>
          <w:szCs w:val="22"/>
        </w:rPr>
        <w:t>eropenem at clinically relevant low and high concentrations. The expression of standard functional markers on classical monocytes and CD4+ T lymphocytes was analy</w:t>
      </w:r>
      <w:r w:rsidR="009A362C">
        <w:rPr>
          <w:rFonts w:ascii="Arial" w:hAnsi="Arial" w:cs="Arial"/>
          <w:sz w:val="22"/>
          <w:szCs w:val="22"/>
          <w:lang w:val="en-US"/>
        </w:rPr>
        <w:t>s</w:t>
      </w:r>
      <w:r w:rsidRPr="00131164">
        <w:rPr>
          <w:rFonts w:ascii="Arial" w:hAnsi="Arial" w:cs="Arial"/>
          <w:sz w:val="22"/>
          <w:szCs w:val="22"/>
        </w:rPr>
        <w:t>ed using flow cytometry.</w:t>
      </w:r>
      <w:r w:rsidR="00511968">
        <w:rPr>
          <w:rFonts w:ascii="Arial" w:hAnsi="Arial" w:cs="Arial"/>
          <w:sz w:val="22"/>
          <w:szCs w:val="22"/>
        </w:rPr>
        <w:t xml:space="preserve"> </w:t>
      </w:r>
      <w:r w:rsidR="00E7197E">
        <w:rPr>
          <w:rFonts w:ascii="Arial" w:hAnsi="Arial" w:cs="Arial"/>
          <w:sz w:val="22"/>
          <w:szCs w:val="22"/>
        </w:rPr>
        <w:t>C</w:t>
      </w:r>
      <w:r w:rsidR="00511968" w:rsidRPr="00511968">
        <w:rPr>
          <w:rFonts w:ascii="Arial" w:hAnsi="Arial" w:cs="Arial"/>
          <w:sz w:val="22"/>
          <w:szCs w:val="22"/>
        </w:rPr>
        <w:t>ell populations were identified using a Boolean gating strategy, selecting lymphocytes or PBMCs, single cells, viable cells, and specific cell markers.</w:t>
      </w:r>
      <w:ins w:id="4" w:author="Author">
        <w:r w:rsidR="00E7197E" w:rsidRPr="00E7197E">
          <w:rPr>
            <w:rFonts w:ascii="Arial" w:hAnsi="Arial" w:cs="Arial"/>
            <w:sz w:val="22"/>
            <w:szCs w:val="22"/>
          </w:rPr>
          <w:t xml:space="preserve"> </w:t>
        </w:r>
      </w:ins>
      <w:r w:rsidR="00E7197E" w:rsidRPr="00511968">
        <w:rPr>
          <w:rFonts w:ascii="Arial" w:hAnsi="Arial" w:cs="Arial"/>
          <w:sz w:val="22"/>
          <w:szCs w:val="22"/>
        </w:rPr>
        <w:t>Fluorescence Minus One (FMO) controls were used to guide cell population gating for all fluorophores.</w:t>
      </w:r>
    </w:p>
    <w:p w14:paraId="3E197E3C" w14:textId="77777777" w:rsidR="00511968" w:rsidRDefault="00511968" w:rsidP="008E34A7">
      <w:pPr>
        <w:spacing w:line="360" w:lineRule="auto"/>
        <w:rPr>
          <w:rFonts w:ascii="Arial" w:hAnsi="Arial" w:cs="Arial"/>
          <w:sz w:val="22"/>
          <w:szCs w:val="22"/>
        </w:rPr>
      </w:pPr>
    </w:p>
    <w:p w14:paraId="0565EBD9" w14:textId="3B859653" w:rsidR="00FA429F" w:rsidRPr="00511968" w:rsidRDefault="004035A0" w:rsidP="008E34A7">
      <w:pPr>
        <w:spacing w:line="360" w:lineRule="auto"/>
        <w:ind w:firstLine="720"/>
        <w:rPr>
          <w:rFonts w:ascii="Arial" w:hAnsi="Arial" w:cs="Arial"/>
          <w:sz w:val="22"/>
          <w:szCs w:val="22"/>
        </w:rPr>
      </w:pPr>
      <w:r w:rsidRPr="004035A0">
        <w:rPr>
          <w:rFonts w:ascii="Arial" w:hAnsi="Arial" w:cs="Arial"/>
          <w:sz w:val="22"/>
          <w:szCs w:val="22"/>
        </w:rPr>
        <w:t xml:space="preserve">Cefuroxime and </w:t>
      </w:r>
      <w:r w:rsidR="00B61438">
        <w:rPr>
          <w:rFonts w:ascii="Arial" w:hAnsi="Arial" w:cs="Arial"/>
          <w:sz w:val="22"/>
          <w:szCs w:val="22"/>
        </w:rPr>
        <w:t>M</w:t>
      </w:r>
      <w:r w:rsidRPr="004035A0">
        <w:rPr>
          <w:rFonts w:ascii="Arial" w:hAnsi="Arial" w:cs="Arial"/>
          <w:sz w:val="22"/>
          <w:szCs w:val="22"/>
        </w:rPr>
        <w:t xml:space="preserve">eropenem are associated with anti-inflammatory changes including downregulation of monocyte </w:t>
      </w:r>
      <w:r w:rsidR="00E82636">
        <w:rPr>
          <w:rFonts w:ascii="Arial" w:hAnsi="Arial" w:cs="Arial"/>
          <w:sz w:val="22"/>
          <w:szCs w:val="22"/>
        </w:rPr>
        <w:t>c</w:t>
      </w:r>
      <w:r w:rsidR="00E82636" w:rsidRPr="00E82636">
        <w:rPr>
          <w:rFonts w:ascii="Arial" w:hAnsi="Arial" w:cs="Arial"/>
          <w:sz w:val="22"/>
          <w:szCs w:val="22"/>
        </w:rPr>
        <w:t>lass</w:t>
      </w:r>
      <w:r w:rsidR="00E82636">
        <w:rPr>
          <w:rFonts w:ascii="Arial" w:hAnsi="Arial" w:cs="Arial"/>
          <w:sz w:val="22"/>
          <w:szCs w:val="22"/>
        </w:rPr>
        <w:t xml:space="preserve"> </w:t>
      </w:r>
      <w:r w:rsidR="00E82636" w:rsidRPr="00E82636">
        <w:rPr>
          <w:rFonts w:ascii="Arial" w:hAnsi="Arial" w:cs="Arial"/>
          <w:sz w:val="22"/>
          <w:szCs w:val="22"/>
        </w:rPr>
        <w:t>II-</w:t>
      </w:r>
      <w:r w:rsidR="00E82636">
        <w:rPr>
          <w:rFonts w:ascii="Arial" w:hAnsi="Arial" w:cs="Arial"/>
          <w:sz w:val="22"/>
          <w:szCs w:val="22"/>
        </w:rPr>
        <w:t>a</w:t>
      </w:r>
      <w:r w:rsidR="00E82636" w:rsidRPr="00E82636">
        <w:rPr>
          <w:rFonts w:ascii="Arial" w:hAnsi="Arial" w:cs="Arial"/>
          <w:sz w:val="22"/>
          <w:szCs w:val="22"/>
        </w:rPr>
        <w:t xml:space="preserve">ssociated </w:t>
      </w:r>
      <w:r w:rsidR="00E82636">
        <w:rPr>
          <w:rFonts w:ascii="Arial" w:hAnsi="Arial" w:cs="Arial"/>
          <w:sz w:val="22"/>
          <w:szCs w:val="22"/>
        </w:rPr>
        <w:t>i</w:t>
      </w:r>
      <w:r w:rsidR="00E82636" w:rsidRPr="00E82636">
        <w:rPr>
          <w:rFonts w:ascii="Arial" w:hAnsi="Arial" w:cs="Arial"/>
          <w:sz w:val="22"/>
          <w:szCs w:val="22"/>
        </w:rPr>
        <w:t xml:space="preserve">nvariant </w:t>
      </w:r>
      <w:r w:rsidR="00E82636">
        <w:rPr>
          <w:rFonts w:ascii="Arial" w:hAnsi="Arial" w:cs="Arial"/>
          <w:sz w:val="22"/>
          <w:szCs w:val="22"/>
        </w:rPr>
        <w:t>c</w:t>
      </w:r>
      <w:r w:rsidR="00E82636" w:rsidRPr="00E82636">
        <w:rPr>
          <w:rFonts w:ascii="Arial" w:hAnsi="Arial" w:cs="Arial"/>
          <w:sz w:val="22"/>
          <w:szCs w:val="22"/>
        </w:rPr>
        <w:t xml:space="preserve">hain </w:t>
      </w:r>
      <w:r w:rsidR="00E82636">
        <w:rPr>
          <w:rFonts w:ascii="Arial" w:hAnsi="Arial" w:cs="Arial"/>
          <w:sz w:val="22"/>
          <w:szCs w:val="22"/>
        </w:rPr>
        <w:t>p</w:t>
      </w:r>
      <w:r w:rsidR="00E82636" w:rsidRPr="00E82636">
        <w:rPr>
          <w:rFonts w:ascii="Arial" w:hAnsi="Arial" w:cs="Arial"/>
          <w:sz w:val="22"/>
          <w:szCs w:val="22"/>
        </w:rPr>
        <w:t>eptides</w:t>
      </w:r>
      <w:r w:rsidR="00E82636">
        <w:rPr>
          <w:rFonts w:ascii="Arial" w:hAnsi="Arial" w:cs="Arial"/>
          <w:sz w:val="22"/>
          <w:szCs w:val="22"/>
        </w:rPr>
        <w:t xml:space="preserve"> (CLIP)</w:t>
      </w:r>
      <w:r w:rsidRPr="004035A0">
        <w:rPr>
          <w:rFonts w:ascii="Arial" w:hAnsi="Arial" w:cs="Arial"/>
          <w:sz w:val="22"/>
          <w:szCs w:val="22"/>
        </w:rPr>
        <w:t xml:space="preserve">, and CD14. Additionally, </w:t>
      </w:r>
      <w:r w:rsidR="008A5CA4">
        <w:rPr>
          <w:rFonts w:ascii="Arial" w:hAnsi="Arial" w:cs="Arial"/>
          <w:sz w:val="22"/>
          <w:szCs w:val="22"/>
        </w:rPr>
        <w:t>M</w:t>
      </w:r>
      <w:r w:rsidRPr="004035A0">
        <w:rPr>
          <w:rFonts w:ascii="Arial" w:hAnsi="Arial" w:cs="Arial"/>
          <w:sz w:val="22"/>
          <w:szCs w:val="22"/>
        </w:rPr>
        <w:t>eropenem resulted in a reduction in monocyte HLA-DR and NOX-2. CD4 lymphocyte CTLA-4 expression was increased with an associated reduction in cell proliferation. Additionally, Cefuroxime was associated with an increase in</w:t>
      </w:r>
      <w:r w:rsidR="00E7197E">
        <w:rPr>
          <w:rFonts w:ascii="Arial" w:hAnsi="Arial" w:cs="Arial"/>
          <w:sz w:val="22"/>
          <w:szCs w:val="22"/>
        </w:rPr>
        <w:t xml:space="preserve"> anti-inflammatory cytokines</w:t>
      </w:r>
      <w:r w:rsidRPr="004035A0">
        <w:rPr>
          <w:rFonts w:ascii="Arial" w:hAnsi="Arial" w:cs="Arial"/>
          <w:sz w:val="22"/>
          <w:szCs w:val="22"/>
        </w:rPr>
        <w:t xml:space="preserve"> IL-4 and IL-10. </w:t>
      </w:r>
      <w:r w:rsidR="00511968">
        <w:rPr>
          <w:rFonts w:ascii="Arial" w:hAnsi="Arial" w:cs="Arial"/>
          <w:sz w:val="22"/>
          <w:szCs w:val="22"/>
        </w:rPr>
        <w:t xml:space="preserve">In </w:t>
      </w:r>
      <w:r w:rsidR="002734D2">
        <w:rPr>
          <w:rFonts w:ascii="Arial" w:hAnsi="Arial" w:cs="Arial"/>
          <w:sz w:val="22"/>
          <w:szCs w:val="22"/>
        </w:rPr>
        <w:t>c</w:t>
      </w:r>
      <w:r w:rsidRPr="004035A0">
        <w:rPr>
          <w:rFonts w:ascii="Arial" w:hAnsi="Arial" w:cs="Arial"/>
          <w:sz w:val="22"/>
          <w:szCs w:val="22"/>
        </w:rPr>
        <w:t>onclusion</w:t>
      </w:r>
      <w:r w:rsidR="00511968">
        <w:rPr>
          <w:rFonts w:ascii="Arial" w:hAnsi="Arial" w:cs="Arial"/>
          <w:sz w:val="22"/>
          <w:szCs w:val="22"/>
        </w:rPr>
        <w:t xml:space="preserve">, </w:t>
      </w:r>
      <w:r w:rsidR="002734D2">
        <w:rPr>
          <w:rFonts w:ascii="Arial" w:hAnsi="Arial" w:cs="Arial"/>
          <w:sz w:val="22"/>
          <w:szCs w:val="22"/>
        </w:rPr>
        <w:t>b</w:t>
      </w:r>
      <w:r w:rsidRPr="004035A0">
        <w:rPr>
          <w:rFonts w:ascii="Arial" w:hAnsi="Arial" w:cs="Arial"/>
          <w:sz w:val="22"/>
          <w:szCs w:val="22"/>
        </w:rPr>
        <w:t>eta-lactam</w:t>
      </w:r>
      <w:r w:rsidR="00511968">
        <w:rPr>
          <w:rFonts w:ascii="Arial" w:hAnsi="Arial" w:cs="Arial"/>
          <w:sz w:val="22"/>
          <w:szCs w:val="22"/>
        </w:rPr>
        <w:t xml:space="preserve"> </w:t>
      </w:r>
      <w:r w:rsidRPr="004035A0">
        <w:rPr>
          <w:rFonts w:ascii="Arial" w:hAnsi="Arial" w:cs="Arial"/>
          <w:sz w:val="22"/>
          <w:szCs w:val="22"/>
        </w:rPr>
        <w:t>antibiotics exacerbate</w:t>
      </w:r>
      <w:r w:rsidR="002734D2">
        <w:rPr>
          <w:rFonts w:ascii="Arial" w:hAnsi="Arial" w:cs="Arial"/>
          <w:sz w:val="22"/>
          <w:szCs w:val="22"/>
        </w:rPr>
        <w:t>d</w:t>
      </w:r>
      <w:r w:rsidRPr="004035A0">
        <w:rPr>
          <w:rFonts w:ascii="Arial" w:hAnsi="Arial" w:cs="Arial"/>
          <w:sz w:val="22"/>
          <w:szCs w:val="22"/>
        </w:rPr>
        <w:t xml:space="preserve"> features of sepsis-induced </w:t>
      </w:r>
      <w:r w:rsidR="009D37F2" w:rsidRPr="004035A0">
        <w:rPr>
          <w:rFonts w:ascii="Arial" w:hAnsi="Arial" w:cs="Arial"/>
          <w:sz w:val="22"/>
          <w:szCs w:val="22"/>
        </w:rPr>
        <w:t>immun</w:t>
      </w:r>
      <w:r w:rsidR="009D37F2">
        <w:rPr>
          <w:rFonts w:ascii="Arial" w:hAnsi="Arial" w:cs="Arial"/>
          <w:sz w:val="22"/>
          <w:szCs w:val="22"/>
        </w:rPr>
        <w:t>osuppression</w:t>
      </w:r>
      <w:r w:rsidR="00E7197E" w:rsidRPr="004035A0">
        <w:rPr>
          <w:rFonts w:ascii="Arial" w:hAnsi="Arial" w:cs="Arial"/>
          <w:sz w:val="22"/>
          <w:szCs w:val="22"/>
        </w:rPr>
        <w:t xml:space="preserve"> </w:t>
      </w:r>
      <w:r w:rsidRPr="004035A0">
        <w:rPr>
          <w:rFonts w:ascii="Arial" w:hAnsi="Arial" w:cs="Arial"/>
          <w:sz w:val="22"/>
          <w:szCs w:val="22"/>
        </w:rPr>
        <w:t xml:space="preserve">in monocytes and CD4 lymphocytes </w:t>
      </w:r>
      <w:r w:rsidRPr="00287D32">
        <w:rPr>
          <w:rFonts w:ascii="Arial" w:hAnsi="Arial" w:cs="Arial"/>
          <w:i/>
          <w:iCs/>
          <w:sz w:val="22"/>
          <w:szCs w:val="22"/>
        </w:rPr>
        <w:t>ex vivo</w:t>
      </w:r>
      <w:r w:rsidRPr="004035A0">
        <w:rPr>
          <w:rFonts w:ascii="Arial" w:hAnsi="Arial" w:cs="Arial"/>
          <w:sz w:val="22"/>
          <w:szCs w:val="22"/>
        </w:rPr>
        <w:t xml:space="preserve">. </w:t>
      </w:r>
      <w:r w:rsidR="00131164" w:rsidRPr="00131164">
        <w:rPr>
          <w:rFonts w:ascii="Arial" w:hAnsi="Arial" w:cs="Arial"/>
          <w:sz w:val="22"/>
          <w:szCs w:val="22"/>
        </w:rPr>
        <w:t xml:space="preserve">At higher doses, this might become more </w:t>
      </w:r>
      <w:r w:rsidR="0007475A">
        <w:rPr>
          <w:rFonts w:ascii="Arial" w:hAnsi="Arial" w:cs="Arial"/>
          <w:sz w:val="22"/>
          <w:szCs w:val="22"/>
        </w:rPr>
        <w:t>profound</w:t>
      </w:r>
      <w:r w:rsidR="00131164" w:rsidRPr="00131164">
        <w:rPr>
          <w:rFonts w:ascii="Arial" w:hAnsi="Arial" w:cs="Arial"/>
          <w:sz w:val="22"/>
          <w:szCs w:val="22"/>
        </w:rPr>
        <w:t xml:space="preserve">. </w:t>
      </w:r>
      <w:r w:rsidR="00062AEB">
        <w:rPr>
          <w:rFonts w:ascii="Arial" w:hAnsi="Arial" w:cs="Arial"/>
          <w:sz w:val="22"/>
          <w:szCs w:val="22"/>
        </w:rPr>
        <w:t>Further</w:t>
      </w:r>
      <w:r w:rsidR="00062AEB" w:rsidRPr="00131164">
        <w:rPr>
          <w:rFonts w:ascii="Arial" w:hAnsi="Arial" w:cs="Arial"/>
          <w:sz w:val="22"/>
          <w:szCs w:val="22"/>
        </w:rPr>
        <w:t xml:space="preserve"> </w:t>
      </w:r>
      <w:r w:rsidR="00131164" w:rsidRPr="00131164">
        <w:rPr>
          <w:rFonts w:ascii="Arial" w:hAnsi="Arial" w:cs="Arial"/>
          <w:sz w:val="22"/>
          <w:szCs w:val="22"/>
        </w:rPr>
        <w:t xml:space="preserve">research is </w:t>
      </w:r>
      <w:r w:rsidR="00131164">
        <w:rPr>
          <w:rFonts w:ascii="Arial" w:hAnsi="Arial" w:cs="Arial"/>
          <w:sz w:val="22"/>
          <w:szCs w:val="22"/>
          <w:lang w:val="en-US"/>
        </w:rPr>
        <w:t>required</w:t>
      </w:r>
      <w:r w:rsidR="00131164" w:rsidRPr="00131164">
        <w:rPr>
          <w:rFonts w:ascii="Arial" w:hAnsi="Arial" w:cs="Arial"/>
          <w:sz w:val="22"/>
          <w:szCs w:val="22"/>
        </w:rPr>
        <w:t xml:space="preserve"> to determine the clinical implications.</w:t>
      </w:r>
    </w:p>
    <w:p w14:paraId="7F4E0192" w14:textId="77777777" w:rsidR="00FA429F" w:rsidRPr="00212FFB" w:rsidRDefault="00FA429F" w:rsidP="008E34A7">
      <w:pPr>
        <w:spacing w:line="360" w:lineRule="auto"/>
        <w:rPr>
          <w:rFonts w:ascii="Arial" w:hAnsi="Arial" w:cs="Arial"/>
          <w:sz w:val="22"/>
          <w:szCs w:val="22"/>
        </w:rPr>
      </w:pPr>
    </w:p>
    <w:p w14:paraId="4485F77F" w14:textId="77777777" w:rsidR="00507B33" w:rsidRPr="00212FFB" w:rsidRDefault="00507B33" w:rsidP="008E34A7">
      <w:pPr>
        <w:spacing w:line="360" w:lineRule="auto"/>
        <w:rPr>
          <w:rFonts w:ascii="Arial" w:hAnsi="Arial" w:cs="Arial"/>
          <w:sz w:val="22"/>
          <w:szCs w:val="22"/>
        </w:rPr>
      </w:pPr>
    </w:p>
    <w:p w14:paraId="6274A5F7" w14:textId="77777777" w:rsidR="00507B33" w:rsidRDefault="00507B33" w:rsidP="008E34A7">
      <w:pPr>
        <w:spacing w:line="360" w:lineRule="auto"/>
        <w:rPr>
          <w:rFonts w:ascii="Arial" w:hAnsi="Arial" w:cs="Arial"/>
          <w:sz w:val="22"/>
          <w:szCs w:val="22"/>
        </w:rPr>
      </w:pPr>
    </w:p>
    <w:p w14:paraId="2F194687" w14:textId="77777777" w:rsidR="00212FFB" w:rsidRDefault="00212FFB" w:rsidP="008E34A7">
      <w:pPr>
        <w:spacing w:line="360" w:lineRule="auto"/>
        <w:rPr>
          <w:rFonts w:ascii="Arial" w:hAnsi="Arial" w:cs="Arial"/>
          <w:sz w:val="22"/>
          <w:szCs w:val="22"/>
        </w:rPr>
      </w:pPr>
    </w:p>
    <w:p w14:paraId="25B100C4" w14:textId="77777777" w:rsidR="004C6C80" w:rsidRDefault="004C6C80" w:rsidP="008E34A7">
      <w:pPr>
        <w:spacing w:line="360" w:lineRule="auto"/>
        <w:rPr>
          <w:rFonts w:ascii="Arial" w:hAnsi="Arial" w:cs="Arial"/>
          <w:sz w:val="22"/>
          <w:szCs w:val="22"/>
        </w:rPr>
      </w:pPr>
    </w:p>
    <w:p w14:paraId="77B37551" w14:textId="77777777" w:rsidR="00212FFB" w:rsidRDefault="00212FFB" w:rsidP="008E34A7">
      <w:pPr>
        <w:spacing w:line="360" w:lineRule="auto"/>
        <w:rPr>
          <w:rFonts w:ascii="Arial" w:hAnsi="Arial" w:cs="Arial"/>
          <w:sz w:val="22"/>
          <w:szCs w:val="22"/>
        </w:rPr>
      </w:pPr>
    </w:p>
    <w:p w14:paraId="6B8919BC" w14:textId="77777777" w:rsidR="004C6C80" w:rsidRDefault="004C6C80" w:rsidP="008E34A7">
      <w:pPr>
        <w:spacing w:line="360" w:lineRule="auto"/>
        <w:rPr>
          <w:rFonts w:ascii="Arial" w:hAnsi="Arial" w:cs="Arial"/>
          <w:sz w:val="22"/>
          <w:szCs w:val="22"/>
        </w:rPr>
      </w:pPr>
    </w:p>
    <w:p w14:paraId="77C7AC5C" w14:textId="40AA6DAD" w:rsidR="00F47C94" w:rsidRPr="00F47C94" w:rsidRDefault="00F47C94" w:rsidP="00F47C94">
      <w:pPr>
        <w:spacing w:line="360" w:lineRule="auto"/>
        <w:rPr>
          <w:rFonts w:ascii="Arial" w:hAnsi="Arial" w:cs="Arial"/>
          <w:b/>
          <w:sz w:val="22"/>
          <w:szCs w:val="22"/>
          <w:lang w:val="en-US"/>
        </w:rPr>
      </w:pPr>
    </w:p>
    <w:p w14:paraId="195EF39B" w14:textId="77777777" w:rsidR="0019371A" w:rsidRPr="00212FFB" w:rsidRDefault="0019371A" w:rsidP="008E34A7">
      <w:pPr>
        <w:spacing w:line="360" w:lineRule="auto"/>
        <w:rPr>
          <w:rFonts w:ascii="Arial" w:hAnsi="Arial" w:cs="Arial"/>
          <w:b/>
          <w:sz w:val="22"/>
          <w:szCs w:val="22"/>
        </w:rPr>
      </w:pPr>
    </w:p>
    <w:sdt>
      <w:sdtPr>
        <w:rPr>
          <w:rFonts w:asciiTheme="minorHAnsi" w:eastAsia="Times New Roman" w:hAnsiTheme="minorHAnsi" w:cs="Times New Roman"/>
          <w:color w:val="auto"/>
          <w:sz w:val="24"/>
          <w:szCs w:val="24"/>
          <w:lang w:val="en-GB" w:eastAsia="en-GB"/>
        </w:rPr>
        <w:id w:val="1473887873"/>
        <w:docPartObj>
          <w:docPartGallery w:val="Table of Contents"/>
          <w:docPartUnique/>
        </w:docPartObj>
      </w:sdtPr>
      <w:sdtContent>
        <w:p w14:paraId="56F842E9" w14:textId="4E4AEC9F" w:rsidR="00EF6699" w:rsidRPr="0033422B" w:rsidRDefault="00EF6699" w:rsidP="008E34A7">
          <w:pPr>
            <w:pStyle w:val="TOCHeading"/>
            <w:spacing w:line="360" w:lineRule="auto"/>
            <w:rPr>
              <w:rFonts w:ascii="Arial" w:hAnsi="Arial" w:cs="Arial"/>
              <w:color w:val="auto"/>
            </w:rPr>
          </w:pPr>
          <w:r w:rsidRPr="0033422B">
            <w:rPr>
              <w:rFonts w:ascii="Arial" w:hAnsi="Arial" w:cs="Arial"/>
              <w:color w:val="auto"/>
            </w:rPr>
            <w:t>Table of Contents</w:t>
          </w:r>
        </w:p>
        <w:p w14:paraId="7778B238" w14:textId="764303CD" w:rsidR="00123225" w:rsidRDefault="00074CCF">
          <w:pPr>
            <w:pStyle w:val="TOC1"/>
            <w:tabs>
              <w:tab w:val="right" w:leader="dot" w:pos="9628"/>
            </w:tabs>
            <w:rPr>
              <w:rFonts w:eastAsiaTheme="minorEastAsia" w:cs="Angsana New"/>
              <w:b w:val="0"/>
              <w:bCs w:val="0"/>
              <w:noProof/>
              <w:kern w:val="2"/>
              <w:szCs w:val="30"/>
              <w:lang w:val="en-TH" w:eastAsia="zh-TW" w:bidi="th-TH"/>
              <w14:ligatures w14:val="standardContextual"/>
            </w:rPr>
          </w:pPr>
          <w:r>
            <w:fldChar w:fldCharType="begin"/>
          </w:r>
          <w:r w:rsidR="00EF6699">
            <w:instrText>TOC \o "1-3" \h \z \u</w:instrText>
          </w:r>
          <w:r>
            <w:fldChar w:fldCharType="separate"/>
          </w:r>
          <w:hyperlink w:anchor="_Toc177552064" w:history="1">
            <w:r w:rsidR="00123225" w:rsidRPr="00AD6896">
              <w:rPr>
                <w:rStyle w:val="Hyperlink"/>
                <w:noProof/>
              </w:rPr>
              <w:t>ABSTRACT</w:t>
            </w:r>
            <w:r w:rsidR="00123225">
              <w:rPr>
                <w:noProof/>
                <w:webHidden/>
              </w:rPr>
              <w:tab/>
            </w:r>
            <w:r w:rsidR="00123225">
              <w:rPr>
                <w:noProof/>
                <w:webHidden/>
              </w:rPr>
              <w:fldChar w:fldCharType="begin"/>
            </w:r>
            <w:r w:rsidR="00123225">
              <w:rPr>
                <w:noProof/>
                <w:webHidden/>
              </w:rPr>
              <w:instrText xml:space="preserve"> PAGEREF _Toc177552064 \h </w:instrText>
            </w:r>
            <w:r w:rsidR="00123225">
              <w:rPr>
                <w:noProof/>
                <w:webHidden/>
              </w:rPr>
            </w:r>
            <w:r w:rsidR="00123225">
              <w:rPr>
                <w:noProof/>
                <w:webHidden/>
              </w:rPr>
              <w:fldChar w:fldCharType="separate"/>
            </w:r>
            <w:r w:rsidR="00123225">
              <w:rPr>
                <w:noProof/>
                <w:webHidden/>
              </w:rPr>
              <w:t>1</w:t>
            </w:r>
            <w:r w:rsidR="00123225">
              <w:rPr>
                <w:noProof/>
                <w:webHidden/>
              </w:rPr>
              <w:fldChar w:fldCharType="end"/>
            </w:r>
          </w:hyperlink>
        </w:p>
        <w:p w14:paraId="6C5A0986" w14:textId="5521EA22" w:rsidR="00123225" w:rsidRDefault="00123225">
          <w:pPr>
            <w:pStyle w:val="TOC1"/>
            <w:tabs>
              <w:tab w:val="right" w:leader="dot" w:pos="9628"/>
            </w:tabs>
            <w:rPr>
              <w:rFonts w:eastAsiaTheme="minorEastAsia" w:cs="Angsana New"/>
              <w:b w:val="0"/>
              <w:bCs w:val="0"/>
              <w:noProof/>
              <w:kern w:val="2"/>
              <w:szCs w:val="30"/>
              <w:lang w:val="en-TH" w:eastAsia="zh-TW" w:bidi="th-TH"/>
              <w14:ligatures w14:val="standardContextual"/>
            </w:rPr>
          </w:pPr>
          <w:hyperlink w:anchor="_Toc177552065" w:history="1">
            <w:r w:rsidRPr="00AD6896">
              <w:rPr>
                <w:rStyle w:val="Hyperlink"/>
                <w:noProof/>
              </w:rPr>
              <w:t>LIST OF ABBREVIATIONS</w:t>
            </w:r>
            <w:r>
              <w:rPr>
                <w:noProof/>
                <w:webHidden/>
              </w:rPr>
              <w:tab/>
            </w:r>
            <w:r>
              <w:rPr>
                <w:noProof/>
                <w:webHidden/>
              </w:rPr>
              <w:fldChar w:fldCharType="begin"/>
            </w:r>
            <w:r>
              <w:rPr>
                <w:noProof/>
                <w:webHidden/>
              </w:rPr>
              <w:instrText xml:space="preserve"> PAGEREF _Toc177552065 \h </w:instrText>
            </w:r>
            <w:r>
              <w:rPr>
                <w:noProof/>
                <w:webHidden/>
              </w:rPr>
            </w:r>
            <w:r>
              <w:rPr>
                <w:noProof/>
                <w:webHidden/>
              </w:rPr>
              <w:fldChar w:fldCharType="separate"/>
            </w:r>
            <w:r>
              <w:rPr>
                <w:noProof/>
                <w:webHidden/>
              </w:rPr>
              <w:t>3</w:t>
            </w:r>
            <w:r>
              <w:rPr>
                <w:noProof/>
                <w:webHidden/>
              </w:rPr>
              <w:fldChar w:fldCharType="end"/>
            </w:r>
          </w:hyperlink>
        </w:p>
        <w:p w14:paraId="552C4B32" w14:textId="161EB323" w:rsidR="00123225" w:rsidRDefault="00123225">
          <w:pPr>
            <w:pStyle w:val="TOC1"/>
            <w:tabs>
              <w:tab w:val="left" w:pos="480"/>
              <w:tab w:val="right" w:leader="dot" w:pos="9628"/>
            </w:tabs>
            <w:rPr>
              <w:rFonts w:eastAsiaTheme="minorEastAsia" w:cs="Angsana New"/>
              <w:b w:val="0"/>
              <w:bCs w:val="0"/>
              <w:noProof/>
              <w:kern w:val="2"/>
              <w:szCs w:val="30"/>
              <w:lang w:val="en-TH" w:eastAsia="zh-TW" w:bidi="th-TH"/>
              <w14:ligatures w14:val="standardContextual"/>
            </w:rPr>
          </w:pPr>
          <w:hyperlink w:anchor="_Toc177552066" w:history="1">
            <w:r w:rsidRPr="00AD6896">
              <w:rPr>
                <w:rStyle w:val="Hyperlink"/>
                <w:noProof/>
              </w:rPr>
              <w:t>1.</w:t>
            </w:r>
            <w:r>
              <w:rPr>
                <w:rFonts w:eastAsiaTheme="minorEastAsia" w:cs="Angsana New"/>
                <w:b w:val="0"/>
                <w:bCs w:val="0"/>
                <w:noProof/>
                <w:kern w:val="2"/>
                <w:szCs w:val="30"/>
                <w:lang w:val="en-TH" w:eastAsia="zh-TW" w:bidi="th-TH"/>
                <w14:ligatures w14:val="standardContextual"/>
              </w:rPr>
              <w:tab/>
            </w:r>
            <w:r w:rsidRPr="00AD6896">
              <w:rPr>
                <w:rStyle w:val="Hyperlink"/>
                <w:noProof/>
              </w:rPr>
              <w:t>INTRODUCTION</w:t>
            </w:r>
            <w:r>
              <w:rPr>
                <w:noProof/>
                <w:webHidden/>
              </w:rPr>
              <w:tab/>
            </w:r>
            <w:r>
              <w:rPr>
                <w:noProof/>
                <w:webHidden/>
              </w:rPr>
              <w:fldChar w:fldCharType="begin"/>
            </w:r>
            <w:r>
              <w:rPr>
                <w:noProof/>
                <w:webHidden/>
              </w:rPr>
              <w:instrText xml:space="preserve"> PAGEREF _Toc177552066 \h </w:instrText>
            </w:r>
            <w:r>
              <w:rPr>
                <w:noProof/>
                <w:webHidden/>
              </w:rPr>
            </w:r>
            <w:r>
              <w:rPr>
                <w:noProof/>
                <w:webHidden/>
              </w:rPr>
              <w:fldChar w:fldCharType="separate"/>
            </w:r>
            <w:r>
              <w:rPr>
                <w:noProof/>
                <w:webHidden/>
              </w:rPr>
              <w:t>5</w:t>
            </w:r>
            <w:r>
              <w:rPr>
                <w:noProof/>
                <w:webHidden/>
              </w:rPr>
              <w:fldChar w:fldCharType="end"/>
            </w:r>
          </w:hyperlink>
        </w:p>
        <w:p w14:paraId="1F4D9E33" w14:textId="7711B637" w:rsidR="00123225" w:rsidRDefault="00123225">
          <w:pPr>
            <w:pStyle w:val="TOC3"/>
            <w:rPr>
              <w:rFonts w:eastAsiaTheme="minorEastAsia" w:cs="Angsana New"/>
              <w:noProof/>
              <w:kern w:val="2"/>
              <w:sz w:val="24"/>
              <w:szCs w:val="30"/>
              <w:lang w:val="en-TH" w:eastAsia="zh-TW" w:bidi="th-TH"/>
              <w14:ligatures w14:val="standardContextual"/>
            </w:rPr>
          </w:pPr>
          <w:hyperlink w:anchor="_Toc177552067" w:history="1">
            <w:r w:rsidRPr="00AD6896">
              <w:rPr>
                <w:rStyle w:val="Hyperlink"/>
                <w:noProof/>
              </w:rPr>
              <w:t>1. 1 Immune System</w:t>
            </w:r>
            <w:r>
              <w:rPr>
                <w:noProof/>
                <w:webHidden/>
              </w:rPr>
              <w:tab/>
            </w:r>
            <w:r>
              <w:rPr>
                <w:noProof/>
                <w:webHidden/>
              </w:rPr>
              <w:fldChar w:fldCharType="begin"/>
            </w:r>
            <w:r>
              <w:rPr>
                <w:noProof/>
                <w:webHidden/>
              </w:rPr>
              <w:instrText xml:space="preserve"> PAGEREF _Toc177552067 \h </w:instrText>
            </w:r>
            <w:r>
              <w:rPr>
                <w:noProof/>
                <w:webHidden/>
              </w:rPr>
            </w:r>
            <w:r>
              <w:rPr>
                <w:noProof/>
                <w:webHidden/>
              </w:rPr>
              <w:fldChar w:fldCharType="separate"/>
            </w:r>
            <w:r>
              <w:rPr>
                <w:noProof/>
                <w:webHidden/>
              </w:rPr>
              <w:t>5</w:t>
            </w:r>
            <w:r>
              <w:rPr>
                <w:noProof/>
                <w:webHidden/>
              </w:rPr>
              <w:fldChar w:fldCharType="end"/>
            </w:r>
          </w:hyperlink>
        </w:p>
        <w:p w14:paraId="7FBAC69E" w14:textId="739EB3F6" w:rsidR="00123225" w:rsidRDefault="00123225">
          <w:pPr>
            <w:pStyle w:val="TOC3"/>
            <w:rPr>
              <w:rFonts w:eastAsiaTheme="minorEastAsia" w:cs="Angsana New"/>
              <w:noProof/>
              <w:kern w:val="2"/>
              <w:sz w:val="24"/>
              <w:szCs w:val="30"/>
              <w:lang w:val="en-TH" w:eastAsia="zh-TW" w:bidi="th-TH"/>
              <w14:ligatures w14:val="standardContextual"/>
            </w:rPr>
          </w:pPr>
          <w:hyperlink w:anchor="_Toc177552068" w:history="1">
            <w:r w:rsidRPr="00AD6896">
              <w:rPr>
                <w:rStyle w:val="Hyperlink"/>
                <w:noProof/>
              </w:rPr>
              <w:t>1. 2 Immune Dysfunction in Sepsis</w:t>
            </w:r>
            <w:r>
              <w:rPr>
                <w:noProof/>
                <w:webHidden/>
              </w:rPr>
              <w:tab/>
            </w:r>
            <w:r>
              <w:rPr>
                <w:noProof/>
                <w:webHidden/>
              </w:rPr>
              <w:fldChar w:fldCharType="begin"/>
            </w:r>
            <w:r>
              <w:rPr>
                <w:noProof/>
                <w:webHidden/>
              </w:rPr>
              <w:instrText xml:space="preserve"> PAGEREF _Toc177552068 \h </w:instrText>
            </w:r>
            <w:r>
              <w:rPr>
                <w:noProof/>
                <w:webHidden/>
              </w:rPr>
            </w:r>
            <w:r>
              <w:rPr>
                <w:noProof/>
                <w:webHidden/>
              </w:rPr>
              <w:fldChar w:fldCharType="separate"/>
            </w:r>
            <w:r>
              <w:rPr>
                <w:noProof/>
                <w:webHidden/>
              </w:rPr>
              <w:t>6</w:t>
            </w:r>
            <w:r>
              <w:rPr>
                <w:noProof/>
                <w:webHidden/>
              </w:rPr>
              <w:fldChar w:fldCharType="end"/>
            </w:r>
          </w:hyperlink>
        </w:p>
        <w:p w14:paraId="3B628F2A" w14:textId="01264252" w:rsidR="00123225" w:rsidRDefault="00123225">
          <w:pPr>
            <w:pStyle w:val="TOC3"/>
            <w:rPr>
              <w:rFonts w:eastAsiaTheme="minorEastAsia" w:cs="Angsana New"/>
              <w:noProof/>
              <w:kern w:val="2"/>
              <w:sz w:val="24"/>
              <w:szCs w:val="30"/>
              <w:lang w:val="en-TH" w:eastAsia="zh-TW" w:bidi="th-TH"/>
              <w14:ligatures w14:val="standardContextual"/>
            </w:rPr>
          </w:pPr>
          <w:hyperlink w:anchor="_Toc177552069" w:history="1">
            <w:r w:rsidRPr="00AD6896">
              <w:rPr>
                <w:rStyle w:val="Hyperlink"/>
                <w:noProof/>
              </w:rPr>
              <w:t>1.3 Antibiotics and immunity</w:t>
            </w:r>
            <w:r>
              <w:rPr>
                <w:noProof/>
                <w:webHidden/>
              </w:rPr>
              <w:tab/>
            </w:r>
            <w:r>
              <w:rPr>
                <w:noProof/>
                <w:webHidden/>
              </w:rPr>
              <w:fldChar w:fldCharType="begin"/>
            </w:r>
            <w:r>
              <w:rPr>
                <w:noProof/>
                <w:webHidden/>
              </w:rPr>
              <w:instrText xml:space="preserve"> PAGEREF _Toc177552069 \h </w:instrText>
            </w:r>
            <w:r>
              <w:rPr>
                <w:noProof/>
                <w:webHidden/>
              </w:rPr>
            </w:r>
            <w:r>
              <w:rPr>
                <w:noProof/>
                <w:webHidden/>
              </w:rPr>
              <w:fldChar w:fldCharType="separate"/>
            </w:r>
            <w:r>
              <w:rPr>
                <w:noProof/>
                <w:webHidden/>
              </w:rPr>
              <w:t>7</w:t>
            </w:r>
            <w:r>
              <w:rPr>
                <w:noProof/>
                <w:webHidden/>
              </w:rPr>
              <w:fldChar w:fldCharType="end"/>
            </w:r>
          </w:hyperlink>
        </w:p>
        <w:p w14:paraId="4F1B0A29" w14:textId="0138FC6C" w:rsidR="00123225" w:rsidRDefault="00123225">
          <w:pPr>
            <w:pStyle w:val="TOC3"/>
            <w:rPr>
              <w:rFonts w:eastAsiaTheme="minorEastAsia" w:cs="Angsana New"/>
              <w:noProof/>
              <w:kern w:val="2"/>
              <w:sz w:val="24"/>
              <w:szCs w:val="30"/>
              <w:lang w:val="en-TH" w:eastAsia="zh-TW" w:bidi="th-TH"/>
              <w14:ligatures w14:val="standardContextual"/>
            </w:rPr>
          </w:pPr>
          <w:hyperlink w:anchor="_Toc177552070" w:history="1">
            <w:r w:rsidRPr="00AD6896">
              <w:rPr>
                <w:rStyle w:val="Hyperlink"/>
                <w:noProof/>
              </w:rPr>
              <w:t>1.4 Aims and Hypot</w:t>
            </w:r>
            <w:r w:rsidRPr="00AD6896">
              <w:rPr>
                <w:rStyle w:val="Hyperlink"/>
                <w:noProof/>
              </w:rPr>
              <w:t>h</w:t>
            </w:r>
            <w:r w:rsidRPr="00AD6896">
              <w:rPr>
                <w:rStyle w:val="Hyperlink"/>
                <w:noProof/>
              </w:rPr>
              <w:t>esis</w:t>
            </w:r>
            <w:r>
              <w:rPr>
                <w:noProof/>
                <w:webHidden/>
              </w:rPr>
              <w:tab/>
            </w:r>
            <w:r>
              <w:rPr>
                <w:noProof/>
                <w:webHidden/>
              </w:rPr>
              <w:fldChar w:fldCharType="begin"/>
            </w:r>
            <w:r>
              <w:rPr>
                <w:noProof/>
                <w:webHidden/>
              </w:rPr>
              <w:instrText xml:space="preserve"> PAGEREF _Toc177552070 \h </w:instrText>
            </w:r>
            <w:r>
              <w:rPr>
                <w:noProof/>
                <w:webHidden/>
              </w:rPr>
            </w:r>
            <w:r>
              <w:rPr>
                <w:noProof/>
                <w:webHidden/>
              </w:rPr>
              <w:fldChar w:fldCharType="separate"/>
            </w:r>
            <w:r>
              <w:rPr>
                <w:noProof/>
                <w:webHidden/>
              </w:rPr>
              <w:t>8</w:t>
            </w:r>
            <w:r>
              <w:rPr>
                <w:noProof/>
                <w:webHidden/>
              </w:rPr>
              <w:fldChar w:fldCharType="end"/>
            </w:r>
          </w:hyperlink>
        </w:p>
        <w:p w14:paraId="5B61A0CF" w14:textId="205CA622" w:rsidR="00123225" w:rsidRDefault="00123225">
          <w:pPr>
            <w:pStyle w:val="TOC1"/>
            <w:tabs>
              <w:tab w:val="left" w:pos="480"/>
              <w:tab w:val="right" w:leader="dot" w:pos="9628"/>
            </w:tabs>
            <w:rPr>
              <w:rFonts w:eastAsiaTheme="minorEastAsia" w:cs="Angsana New"/>
              <w:b w:val="0"/>
              <w:bCs w:val="0"/>
              <w:noProof/>
              <w:kern w:val="2"/>
              <w:szCs w:val="30"/>
              <w:lang w:val="en-TH" w:eastAsia="zh-TW" w:bidi="th-TH"/>
              <w14:ligatures w14:val="standardContextual"/>
            </w:rPr>
          </w:pPr>
          <w:hyperlink w:anchor="_Toc177552071" w:history="1">
            <w:r w:rsidRPr="00AD6896">
              <w:rPr>
                <w:rStyle w:val="Hyperlink"/>
                <w:noProof/>
              </w:rPr>
              <w:t>2.</w:t>
            </w:r>
            <w:r>
              <w:rPr>
                <w:rFonts w:eastAsiaTheme="minorEastAsia" w:cs="Angsana New"/>
                <w:b w:val="0"/>
                <w:bCs w:val="0"/>
                <w:noProof/>
                <w:kern w:val="2"/>
                <w:szCs w:val="30"/>
                <w:lang w:val="en-TH" w:eastAsia="zh-TW" w:bidi="th-TH"/>
                <w14:ligatures w14:val="standardContextual"/>
              </w:rPr>
              <w:tab/>
            </w:r>
            <w:r w:rsidRPr="00AD6896">
              <w:rPr>
                <w:rStyle w:val="Hyperlink"/>
                <w:noProof/>
              </w:rPr>
              <w:t>MATERIALS AND METHODS</w:t>
            </w:r>
            <w:r>
              <w:rPr>
                <w:noProof/>
                <w:webHidden/>
              </w:rPr>
              <w:tab/>
            </w:r>
            <w:r>
              <w:rPr>
                <w:noProof/>
                <w:webHidden/>
              </w:rPr>
              <w:fldChar w:fldCharType="begin"/>
            </w:r>
            <w:r>
              <w:rPr>
                <w:noProof/>
                <w:webHidden/>
              </w:rPr>
              <w:instrText xml:space="preserve"> PAGEREF _Toc177552071 \h </w:instrText>
            </w:r>
            <w:r>
              <w:rPr>
                <w:noProof/>
                <w:webHidden/>
              </w:rPr>
            </w:r>
            <w:r>
              <w:rPr>
                <w:noProof/>
                <w:webHidden/>
              </w:rPr>
              <w:fldChar w:fldCharType="separate"/>
            </w:r>
            <w:r>
              <w:rPr>
                <w:noProof/>
                <w:webHidden/>
              </w:rPr>
              <w:t>9</w:t>
            </w:r>
            <w:r>
              <w:rPr>
                <w:noProof/>
                <w:webHidden/>
              </w:rPr>
              <w:fldChar w:fldCharType="end"/>
            </w:r>
          </w:hyperlink>
        </w:p>
        <w:p w14:paraId="4B62FDD7" w14:textId="135122BF" w:rsidR="00123225" w:rsidRDefault="00123225">
          <w:pPr>
            <w:pStyle w:val="TOC3"/>
            <w:rPr>
              <w:rFonts w:eastAsiaTheme="minorEastAsia" w:cs="Angsana New"/>
              <w:noProof/>
              <w:kern w:val="2"/>
              <w:sz w:val="24"/>
              <w:szCs w:val="30"/>
              <w:lang w:val="en-TH" w:eastAsia="zh-TW" w:bidi="th-TH"/>
              <w14:ligatures w14:val="standardContextual"/>
            </w:rPr>
          </w:pPr>
          <w:hyperlink w:anchor="_Toc177552072" w:history="1">
            <w:r w:rsidRPr="00AD6896">
              <w:rPr>
                <w:rStyle w:val="Hyperlink"/>
                <w:noProof/>
              </w:rPr>
              <w:t>2.1 Ethics</w:t>
            </w:r>
            <w:r>
              <w:rPr>
                <w:noProof/>
                <w:webHidden/>
              </w:rPr>
              <w:tab/>
            </w:r>
            <w:r>
              <w:rPr>
                <w:noProof/>
                <w:webHidden/>
              </w:rPr>
              <w:fldChar w:fldCharType="begin"/>
            </w:r>
            <w:r>
              <w:rPr>
                <w:noProof/>
                <w:webHidden/>
              </w:rPr>
              <w:instrText xml:space="preserve"> PAGEREF _Toc177552072 \h </w:instrText>
            </w:r>
            <w:r>
              <w:rPr>
                <w:noProof/>
                <w:webHidden/>
              </w:rPr>
            </w:r>
            <w:r>
              <w:rPr>
                <w:noProof/>
                <w:webHidden/>
              </w:rPr>
              <w:fldChar w:fldCharType="separate"/>
            </w:r>
            <w:r>
              <w:rPr>
                <w:noProof/>
                <w:webHidden/>
              </w:rPr>
              <w:t>9</w:t>
            </w:r>
            <w:r>
              <w:rPr>
                <w:noProof/>
                <w:webHidden/>
              </w:rPr>
              <w:fldChar w:fldCharType="end"/>
            </w:r>
          </w:hyperlink>
        </w:p>
        <w:p w14:paraId="2FB0F660" w14:textId="3802B661" w:rsidR="00123225" w:rsidRDefault="00123225">
          <w:pPr>
            <w:pStyle w:val="TOC3"/>
            <w:rPr>
              <w:rFonts w:eastAsiaTheme="minorEastAsia" w:cs="Angsana New"/>
              <w:noProof/>
              <w:kern w:val="2"/>
              <w:sz w:val="24"/>
              <w:szCs w:val="30"/>
              <w:lang w:val="en-TH" w:eastAsia="zh-TW" w:bidi="th-TH"/>
              <w14:ligatures w14:val="standardContextual"/>
            </w:rPr>
          </w:pPr>
          <w:hyperlink w:anchor="_Toc177552073" w:history="1">
            <w:r w:rsidRPr="00AD6896">
              <w:rPr>
                <w:rStyle w:val="Hyperlink"/>
                <w:noProof/>
              </w:rPr>
              <w:t>2.2 Product</w:t>
            </w:r>
            <w:r>
              <w:rPr>
                <w:noProof/>
                <w:webHidden/>
              </w:rPr>
              <w:tab/>
            </w:r>
            <w:r>
              <w:rPr>
                <w:noProof/>
                <w:webHidden/>
              </w:rPr>
              <w:fldChar w:fldCharType="begin"/>
            </w:r>
            <w:r>
              <w:rPr>
                <w:noProof/>
                <w:webHidden/>
              </w:rPr>
              <w:instrText xml:space="preserve"> PAGEREF _Toc177552073 \h </w:instrText>
            </w:r>
            <w:r>
              <w:rPr>
                <w:noProof/>
                <w:webHidden/>
              </w:rPr>
            </w:r>
            <w:r>
              <w:rPr>
                <w:noProof/>
                <w:webHidden/>
              </w:rPr>
              <w:fldChar w:fldCharType="separate"/>
            </w:r>
            <w:r>
              <w:rPr>
                <w:noProof/>
                <w:webHidden/>
              </w:rPr>
              <w:t>9</w:t>
            </w:r>
            <w:r>
              <w:rPr>
                <w:noProof/>
                <w:webHidden/>
              </w:rPr>
              <w:fldChar w:fldCharType="end"/>
            </w:r>
          </w:hyperlink>
        </w:p>
        <w:p w14:paraId="32E88F7A" w14:textId="37A1EF72" w:rsidR="00123225" w:rsidRDefault="00123225">
          <w:pPr>
            <w:pStyle w:val="TOC3"/>
            <w:rPr>
              <w:rFonts w:eastAsiaTheme="minorEastAsia" w:cs="Angsana New"/>
              <w:noProof/>
              <w:kern w:val="2"/>
              <w:sz w:val="24"/>
              <w:szCs w:val="30"/>
              <w:lang w:val="en-TH" w:eastAsia="zh-TW" w:bidi="th-TH"/>
              <w14:ligatures w14:val="standardContextual"/>
            </w:rPr>
          </w:pPr>
          <w:hyperlink w:anchor="_Toc177552074" w:history="1">
            <w:r w:rsidRPr="00AD6896">
              <w:rPr>
                <w:rStyle w:val="Hyperlink"/>
                <w:noProof/>
              </w:rPr>
              <w:t>2.3 Methods</w:t>
            </w:r>
            <w:r>
              <w:rPr>
                <w:noProof/>
                <w:webHidden/>
              </w:rPr>
              <w:tab/>
            </w:r>
            <w:r>
              <w:rPr>
                <w:noProof/>
                <w:webHidden/>
              </w:rPr>
              <w:fldChar w:fldCharType="begin"/>
            </w:r>
            <w:r>
              <w:rPr>
                <w:noProof/>
                <w:webHidden/>
              </w:rPr>
              <w:instrText xml:space="preserve"> PAGEREF _Toc177552074 \h </w:instrText>
            </w:r>
            <w:r>
              <w:rPr>
                <w:noProof/>
                <w:webHidden/>
              </w:rPr>
            </w:r>
            <w:r>
              <w:rPr>
                <w:noProof/>
                <w:webHidden/>
              </w:rPr>
              <w:fldChar w:fldCharType="separate"/>
            </w:r>
            <w:r>
              <w:rPr>
                <w:noProof/>
                <w:webHidden/>
              </w:rPr>
              <w:t>9</w:t>
            </w:r>
            <w:r>
              <w:rPr>
                <w:noProof/>
                <w:webHidden/>
              </w:rPr>
              <w:fldChar w:fldCharType="end"/>
            </w:r>
          </w:hyperlink>
        </w:p>
        <w:p w14:paraId="1ED5038E" w14:textId="2850DF3C" w:rsidR="00123225" w:rsidRDefault="00123225">
          <w:pPr>
            <w:pStyle w:val="TOC1"/>
            <w:tabs>
              <w:tab w:val="left" w:pos="480"/>
              <w:tab w:val="right" w:leader="dot" w:pos="9628"/>
            </w:tabs>
            <w:rPr>
              <w:rFonts w:eastAsiaTheme="minorEastAsia" w:cs="Angsana New"/>
              <w:b w:val="0"/>
              <w:bCs w:val="0"/>
              <w:noProof/>
              <w:kern w:val="2"/>
              <w:szCs w:val="30"/>
              <w:lang w:val="en-TH" w:eastAsia="zh-TW" w:bidi="th-TH"/>
              <w14:ligatures w14:val="standardContextual"/>
            </w:rPr>
          </w:pPr>
          <w:hyperlink w:anchor="_Toc177552075" w:history="1">
            <w:r w:rsidRPr="00AD6896">
              <w:rPr>
                <w:rStyle w:val="Hyperlink"/>
                <w:noProof/>
              </w:rPr>
              <w:t>3.</w:t>
            </w:r>
            <w:r>
              <w:rPr>
                <w:rFonts w:eastAsiaTheme="minorEastAsia" w:cs="Angsana New"/>
                <w:b w:val="0"/>
                <w:bCs w:val="0"/>
                <w:noProof/>
                <w:kern w:val="2"/>
                <w:szCs w:val="30"/>
                <w:lang w:val="en-TH" w:eastAsia="zh-TW" w:bidi="th-TH"/>
                <w14:ligatures w14:val="standardContextual"/>
              </w:rPr>
              <w:tab/>
            </w:r>
            <w:r w:rsidRPr="00AD6896">
              <w:rPr>
                <w:rStyle w:val="Hyperlink"/>
                <w:noProof/>
              </w:rPr>
              <w:t>RESULTS</w:t>
            </w:r>
            <w:r>
              <w:rPr>
                <w:noProof/>
                <w:webHidden/>
              </w:rPr>
              <w:tab/>
            </w:r>
            <w:r>
              <w:rPr>
                <w:noProof/>
                <w:webHidden/>
              </w:rPr>
              <w:fldChar w:fldCharType="begin"/>
            </w:r>
            <w:r>
              <w:rPr>
                <w:noProof/>
                <w:webHidden/>
              </w:rPr>
              <w:instrText xml:space="preserve"> PAGEREF _Toc177552075 \h </w:instrText>
            </w:r>
            <w:r>
              <w:rPr>
                <w:noProof/>
                <w:webHidden/>
              </w:rPr>
            </w:r>
            <w:r>
              <w:rPr>
                <w:noProof/>
                <w:webHidden/>
              </w:rPr>
              <w:fldChar w:fldCharType="separate"/>
            </w:r>
            <w:r>
              <w:rPr>
                <w:noProof/>
                <w:webHidden/>
              </w:rPr>
              <w:t>14</w:t>
            </w:r>
            <w:r>
              <w:rPr>
                <w:noProof/>
                <w:webHidden/>
              </w:rPr>
              <w:fldChar w:fldCharType="end"/>
            </w:r>
          </w:hyperlink>
        </w:p>
        <w:p w14:paraId="6CF615F5" w14:textId="32A04A70" w:rsidR="00123225" w:rsidRDefault="00123225">
          <w:pPr>
            <w:pStyle w:val="TOC1"/>
            <w:tabs>
              <w:tab w:val="left" w:pos="480"/>
              <w:tab w:val="right" w:leader="dot" w:pos="9628"/>
            </w:tabs>
            <w:rPr>
              <w:rFonts w:eastAsiaTheme="minorEastAsia" w:cs="Angsana New"/>
              <w:b w:val="0"/>
              <w:bCs w:val="0"/>
              <w:noProof/>
              <w:kern w:val="2"/>
              <w:szCs w:val="30"/>
              <w:lang w:val="en-TH" w:eastAsia="zh-TW" w:bidi="th-TH"/>
              <w14:ligatures w14:val="standardContextual"/>
            </w:rPr>
          </w:pPr>
          <w:hyperlink w:anchor="_Toc177552076" w:history="1">
            <w:r w:rsidRPr="00AD6896">
              <w:rPr>
                <w:rStyle w:val="Hyperlink"/>
                <w:noProof/>
              </w:rPr>
              <w:t>4.</w:t>
            </w:r>
            <w:r>
              <w:rPr>
                <w:rFonts w:eastAsiaTheme="minorEastAsia" w:cs="Angsana New"/>
                <w:b w:val="0"/>
                <w:bCs w:val="0"/>
                <w:noProof/>
                <w:kern w:val="2"/>
                <w:szCs w:val="30"/>
                <w:lang w:val="en-TH" w:eastAsia="zh-TW" w:bidi="th-TH"/>
                <w14:ligatures w14:val="standardContextual"/>
              </w:rPr>
              <w:tab/>
            </w:r>
            <w:r w:rsidRPr="00AD6896">
              <w:rPr>
                <w:rStyle w:val="Hyperlink"/>
                <w:noProof/>
              </w:rPr>
              <w:t>DISCUSSION</w:t>
            </w:r>
            <w:r>
              <w:rPr>
                <w:noProof/>
                <w:webHidden/>
              </w:rPr>
              <w:tab/>
            </w:r>
            <w:r>
              <w:rPr>
                <w:noProof/>
                <w:webHidden/>
              </w:rPr>
              <w:fldChar w:fldCharType="begin"/>
            </w:r>
            <w:r>
              <w:rPr>
                <w:noProof/>
                <w:webHidden/>
              </w:rPr>
              <w:instrText xml:space="preserve"> PAGEREF _Toc177552076 \h </w:instrText>
            </w:r>
            <w:r>
              <w:rPr>
                <w:noProof/>
                <w:webHidden/>
              </w:rPr>
            </w:r>
            <w:r>
              <w:rPr>
                <w:noProof/>
                <w:webHidden/>
              </w:rPr>
              <w:fldChar w:fldCharType="separate"/>
            </w:r>
            <w:r>
              <w:rPr>
                <w:noProof/>
                <w:webHidden/>
              </w:rPr>
              <w:t>18</w:t>
            </w:r>
            <w:r>
              <w:rPr>
                <w:noProof/>
                <w:webHidden/>
              </w:rPr>
              <w:fldChar w:fldCharType="end"/>
            </w:r>
          </w:hyperlink>
        </w:p>
        <w:p w14:paraId="37B53AC3" w14:textId="27C62FCA" w:rsidR="00123225" w:rsidRDefault="00123225">
          <w:pPr>
            <w:pStyle w:val="TOC3"/>
            <w:rPr>
              <w:rFonts w:eastAsiaTheme="minorEastAsia" w:cs="Angsana New"/>
              <w:noProof/>
              <w:kern w:val="2"/>
              <w:sz w:val="24"/>
              <w:szCs w:val="30"/>
              <w:lang w:val="en-TH" w:eastAsia="zh-TW" w:bidi="th-TH"/>
              <w14:ligatures w14:val="standardContextual"/>
            </w:rPr>
          </w:pPr>
          <w:hyperlink w:anchor="_Toc177552077" w:history="1">
            <w:r w:rsidRPr="00AD6896">
              <w:rPr>
                <w:rStyle w:val="Hyperlink"/>
                <w:noProof/>
              </w:rPr>
              <w:t>4.1 Limitations and Future work</w:t>
            </w:r>
            <w:r>
              <w:rPr>
                <w:noProof/>
                <w:webHidden/>
              </w:rPr>
              <w:tab/>
            </w:r>
            <w:r>
              <w:rPr>
                <w:noProof/>
                <w:webHidden/>
              </w:rPr>
              <w:fldChar w:fldCharType="begin"/>
            </w:r>
            <w:r>
              <w:rPr>
                <w:noProof/>
                <w:webHidden/>
              </w:rPr>
              <w:instrText xml:space="preserve"> PAGEREF _Toc177552077 \h </w:instrText>
            </w:r>
            <w:r>
              <w:rPr>
                <w:noProof/>
                <w:webHidden/>
              </w:rPr>
            </w:r>
            <w:r>
              <w:rPr>
                <w:noProof/>
                <w:webHidden/>
              </w:rPr>
              <w:fldChar w:fldCharType="separate"/>
            </w:r>
            <w:r>
              <w:rPr>
                <w:noProof/>
                <w:webHidden/>
              </w:rPr>
              <w:t>25</w:t>
            </w:r>
            <w:r>
              <w:rPr>
                <w:noProof/>
                <w:webHidden/>
              </w:rPr>
              <w:fldChar w:fldCharType="end"/>
            </w:r>
          </w:hyperlink>
        </w:p>
        <w:p w14:paraId="3E9C0DC0" w14:textId="46254D2F" w:rsidR="00123225" w:rsidRDefault="00123225">
          <w:pPr>
            <w:pStyle w:val="TOC1"/>
            <w:tabs>
              <w:tab w:val="right" w:leader="dot" w:pos="9628"/>
            </w:tabs>
            <w:rPr>
              <w:rFonts w:eastAsiaTheme="minorEastAsia" w:cs="Angsana New"/>
              <w:b w:val="0"/>
              <w:bCs w:val="0"/>
              <w:noProof/>
              <w:kern w:val="2"/>
              <w:szCs w:val="30"/>
              <w:lang w:val="en-TH" w:eastAsia="zh-TW" w:bidi="th-TH"/>
              <w14:ligatures w14:val="standardContextual"/>
            </w:rPr>
          </w:pPr>
          <w:hyperlink w:anchor="_Toc177552078" w:history="1">
            <w:r w:rsidRPr="00AD6896">
              <w:rPr>
                <w:rStyle w:val="Hyperlink"/>
                <w:noProof/>
              </w:rPr>
              <w:t>CONCLUSION</w:t>
            </w:r>
            <w:r>
              <w:rPr>
                <w:noProof/>
                <w:webHidden/>
              </w:rPr>
              <w:tab/>
            </w:r>
            <w:r>
              <w:rPr>
                <w:noProof/>
                <w:webHidden/>
              </w:rPr>
              <w:fldChar w:fldCharType="begin"/>
            </w:r>
            <w:r>
              <w:rPr>
                <w:noProof/>
                <w:webHidden/>
              </w:rPr>
              <w:instrText xml:space="preserve"> PAGEREF _Toc177552078 \h </w:instrText>
            </w:r>
            <w:r>
              <w:rPr>
                <w:noProof/>
                <w:webHidden/>
              </w:rPr>
            </w:r>
            <w:r>
              <w:rPr>
                <w:noProof/>
                <w:webHidden/>
              </w:rPr>
              <w:fldChar w:fldCharType="separate"/>
            </w:r>
            <w:r>
              <w:rPr>
                <w:noProof/>
                <w:webHidden/>
              </w:rPr>
              <w:t>25</w:t>
            </w:r>
            <w:r>
              <w:rPr>
                <w:noProof/>
                <w:webHidden/>
              </w:rPr>
              <w:fldChar w:fldCharType="end"/>
            </w:r>
          </w:hyperlink>
        </w:p>
        <w:p w14:paraId="03C86076" w14:textId="77AB9740" w:rsidR="00123225" w:rsidRDefault="00123225">
          <w:pPr>
            <w:pStyle w:val="TOC1"/>
            <w:tabs>
              <w:tab w:val="right" w:leader="dot" w:pos="9628"/>
            </w:tabs>
            <w:rPr>
              <w:rFonts w:eastAsiaTheme="minorEastAsia" w:cs="Angsana New"/>
              <w:b w:val="0"/>
              <w:bCs w:val="0"/>
              <w:noProof/>
              <w:kern w:val="2"/>
              <w:szCs w:val="30"/>
              <w:lang w:val="en-TH" w:eastAsia="zh-TW" w:bidi="th-TH"/>
              <w14:ligatures w14:val="standardContextual"/>
            </w:rPr>
          </w:pPr>
          <w:hyperlink w:anchor="_Toc177552079" w:history="1">
            <w:r w:rsidRPr="00AD6896">
              <w:rPr>
                <w:rStyle w:val="Hyperlink"/>
                <w:noProof/>
              </w:rPr>
              <w:t>ACKNOWLEDGEMENTS</w:t>
            </w:r>
            <w:r>
              <w:rPr>
                <w:noProof/>
                <w:webHidden/>
              </w:rPr>
              <w:tab/>
            </w:r>
            <w:r>
              <w:rPr>
                <w:noProof/>
                <w:webHidden/>
              </w:rPr>
              <w:fldChar w:fldCharType="begin"/>
            </w:r>
            <w:r>
              <w:rPr>
                <w:noProof/>
                <w:webHidden/>
              </w:rPr>
              <w:instrText xml:space="preserve"> PAGEREF _Toc177552079 \h </w:instrText>
            </w:r>
            <w:r>
              <w:rPr>
                <w:noProof/>
                <w:webHidden/>
              </w:rPr>
            </w:r>
            <w:r>
              <w:rPr>
                <w:noProof/>
                <w:webHidden/>
              </w:rPr>
              <w:fldChar w:fldCharType="separate"/>
            </w:r>
            <w:r>
              <w:rPr>
                <w:noProof/>
                <w:webHidden/>
              </w:rPr>
              <w:t>26</w:t>
            </w:r>
            <w:r>
              <w:rPr>
                <w:noProof/>
                <w:webHidden/>
              </w:rPr>
              <w:fldChar w:fldCharType="end"/>
            </w:r>
          </w:hyperlink>
        </w:p>
        <w:p w14:paraId="39293CF3" w14:textId="57763CF2" w:rsidR="00123225" w:rsidRDefault="00123225">
          <w:pPr>
            <w:pStyle w:val="TOC1"/>
            <w:tabs>
              <w:tab w:val="right" w:leader="dot" w:pos="9628"/>
            </w:tabs>
            <w:rPr>
              <w:rFonts w:eastAsiaTheme="minorEastAsia" w:cs="Angsana New"/>
              <w:b w:val="0"/>
              <w:bCs w:val="0"/>
              <w:noProof/>
              <w:kern w:val="2"/>
              <w:szCs w:val="30"/>
              <w:lang w:val="en-TH" w:eastAsia="zh-TW" w:bidi="th-TH"/>
              <w14:ligatures w14:val="standardContextual"/>
            </w:rPr>
          </w:pPr>
          <w:hyperlink w:anchor="_Toc177552080" w:history="1">
            <w:r w:rsidRPr="00AD6896">
              <w:rPr>
                <w:rStyle w:val="Hyperlink"/>
                <w:noProof/>
              </w:rPr>
              <w:t>REFERENCES</w:t>
            </w:r>
            <w:r>
              <w:rPr>
                <w:noProof/>
                <w:webHidden/>
              </w:rPr>
              <w:tab/>
            </w:r>
            <w:r>
              <w:rPr>
                <w:noProof/>
                <w:webHidden/>
              </w:rPr>
              <w:fldChar w:fldCharType="begin"/>
            </w:r>
            <w:r>
              <w:rPr>
                <w:noProof/>
                <w:webHidden/>
              </w:rPr>
              <w:instrText xml:space="preserve"> PAGEREF _Toc177552080 \h </w:instrText>
            </w:r>
            <w:r>
              <w:rPr>
                <w:noProof/>
                <w:webHidden/>
              </w:rPr>
            </w:r>
            <w:r>
              <w:rPr>
                <w:noProof/>
                <w:webHidden/>
              </w:rPr>
              <w:fldChar w:fldCharType="separate"/>
            </w:r>
            <w:r>
              <w:rPr>
                <w:noProof/>
                <w:webHidden/>
              </w:rPr>
              <w:t>27</w:t>
            </w:r>
            <w:r>
              <w:rPr>
                <w:noProof/>
                <w:webHidden/>
              </w:rPr>
              <w:fldChar w:fldCharType="end"/>
            </w:r>
          </w:hyperlink>
        </w:p>
        <w:p w14:paraId="7E1404F3" w14:textId="449C0904" w:rsidR="00123225" w:rsidRDefault="00123225">
          <w:pPr>
            <w:pStyle w:val="TOC1"/>
            <w:tabs>
              <w:tab w:val="right" w:leader="dot" w:pos="9628"/>
            </w:tabs>
            <w:rPr>
              <w:rFonts w:eastAsiaTheme="minorEastAsia" w:cs="Angsana New"/>
              <w:b w:val="0"/>
              <w:bCs w:val="0"/>
              <w:noProof/>
              <w:kern w:val="2"/>
              <w:szCs w:val="30"/>
              <w:lang w:val="en-TH" w:eastAsia="zh-TW" w:bidi="th-TH"/>
              <w14:ligatures w14:val="standardContextual"/>
            </w:rPr>
          </w:pPr>
          <w:hyperlink w:anchor="_Toc177552081" w:history="1">
            <w:r w:rsidRPr="00AD6896">
              <w:rPr>
                <w:rStyle w:val="Hyperlink"/>
                <w:noProof/>
              </w:rPr>
              <w:t>APPENDIX A</w:t>
            </w:r>
            <w:r>
              <w:rPr>
                <w:noProof/>
                <w:webHidden/>
              </w:rPr>
              <w:tab/>
            </w:r>
            <w:r>
              <w:rPr>
                <w:noProof/>
                <w:webHidden/>
              </w:rPr>
              <w:fldChar w:fldCharType="begin"/>
            </w:r>
            <w:r>
              <w:rPr>
                <w:noProof/>
                <w:webHidden/>
              </w:rPr>
              <w:instrText xml:space="preserve"> PAGEREF _Toc177552081 \h </w:instrText>
            </w:r>
            <w:r>
              <w:rPr>
                <w:noProof/>
                <w:webHidden/>
              </w:rPr>
            </w:r>
            <w:r>
              <w:rPr>
                <w:noProof/>
                <w:webHidden/>
              </w:rPr>
              <w:fldChar w:fldCharType="separate"/>
            </w:r>
            <w:r>
              <w:rPr>
                <w:noProof/>
                <w:webHidden/>
              </w:rPr>
              <w:t>33</w:t>
            </w:r>
            <w:r>
              <w:rPr>
                <w:noProof/>
                <w:webHidden/>
              </w:rPr>
              <w:fldChar w:fldCharType="end"/>
            </w:r>
          </w:hyperlink>
        </w:p>
        <w:p w14:paraId="2E7036BB" w14:textId="610ED3D7" w:rsidR="00212FFB" w:rsidRDefault="00074CCF" w:rsidP="008E34A7">
          <w:pPr>
            <w:pStyle w:val="TOC1"/>
            <w:tabs>
              <w:tab w:val="right" w:leader="dot" w:pos="9630"/>
            </w:tabs>
            <w:spacing w:line="360" w:lineRule="auto"/>
            <w:rPr>
              <w:rStyle w:val="Hyperlink"/>
              <w:noProof/>
            </w:rPr>
          </w:pPr>
          <w:r>
            <w:fldChar w:fldCharType="end"/>
          </w:r>
        </w:p>
      </w:sdtContent>
    </w:sdt>
    <w:p w14:paraId="0D2BC4DB" w14:textId="7CEDEA85" w:rsidR="00EF6699" w:rsidRPr="00212FFB" w:rsidRDefault="00EF6699" w:rsidP="008E34A7">
      <w:pPr>
        <w:spacing w:line="360" w:lineRule="auto"/>
        <w:rPr>
          <w:rFonts w:ascii="Arial" w:hAnsi="Arial" w:cs="Arial"/>
        </w:rPr>
      </w:pPr>
    </w:p>
    <w:p w14:paraId="44F934D4" w14:textId="53520583" w:rsidR="004E2A4E" w:rsidRPr="00212FFB" w:rsidRDefault="004E2A4E" w:rsidP="008E34A7">
      <w:pPr>
        <w:spacing w:line="360" w:lineRule="auto"/>
        <w:rPr>
          <w:rFonts w:ascii="Arial" w:hAnsi="Arial" w:cs="Arial"/>
        </w:rPr>
      </w:pPr>
    </w:p>
    <w:p w14:paraId="6FAD0A85" w14:textId="77777777" w:rsidR="001D2CAE" w:rsidRPr="00212FFB" w:rsidRDefault="001D2CAE" w:rsidP="008E34A7">
      <w:pPr>
        <w:spacing w:line="360" w:lineRule="auto"/>
        <w:rPr>
          <w:rFonts w:ascii="Arial" w:hAnsi="Arial" w:cs="Arial"/>
          <w:b/>
          <w:sz w:val="22"/>
          <w:szCs w:val="22"/>
        </w:rPr>
      </w:pPr>
    </w:p>
    <w:p w14:paraId="51216B39" w14:textId="48864FB6" w:rsidR="008123A0" w:rsidRPr="00212FFB" w:rsidRDefault="008123A0" w:rsidP="008E34A7">
      <w:pPr>
        <w:spacing w:line="360" w:lineRule="auto"/>
        <w:rPr>
          <w:rFonts w:ascii="Arial" w:hAnsi="Arial" w:cs="Arial"/>
          <w:sz w:val="22"/>
          <w:szCs w:val="22"/>
        </w:rPr>
      </w:pPr>
    </w:p>
    <w:p w14:paraId="40BD93A0" w14:textId="77777777" w:rsidR="008779B4" w:rsidRPr="00212FFB" w:rsidRDefault="008779B4" w:rsidP="008E34A7">
      <w:pPr>
        <w:spacing w:line="360" w:lineRule="auto"/>
        <w:rPr>
          <w:rFonts w:ascii="Arial" w:hAnsi="Arial" w:cs="Arial"/>
          <w:sz w:val="22"/>
          <w:szCs w:val="22"/>
        </w:rPr>
      </w:pPr>
    </w:p>
    <w:p w14:paraId="43D5392A" w14:textId="77777777" w:rsidR="008779B4" w:rsidRPr="00212FFB" w:rsidRDefault="008779B4" w:rsidP="008E34A7">
      <w:pPr>
        <w:spacing w:line="360" w:lineRule="auto"/>
        <w:rPr>
          <w:rFonts w:ascii="Arial" w:hAnsi="Arial" w:cs="Arial"/>
          <w:sz w:val="22"/>
          <w:szCs w:val="22"/>
        </w:rPr>
      </w:pPr>
    </w:p>
    <w:p w14:paraId="1DD5D58F" w14:textId="312968AB" w:rsidR="008779B4" w:rsidRDefault="008779B4" w:rsidP="008E34A7">
      <w:pPr>
        <w:spacing w:line="360" w:lineRule="auto"/>
        <w:rPr>
          <w:rFonts w:ascii="Arial" w:hAnsi="Arial" w:cs="Arial"/>
          <w:sz w:val="22"/>
          <w:szCs w:val="22"/>
        </w:rPr>
      </w:pPr>
      <w:r w:rsidRPr="00212FFB">
        <w:rPr>
          <w:rFonts w:ascii="Arial" w:hAnsi="Arial" w:cs="Arial"/>
          <w:sz w:val="22"/>
          <w:szCs w:val="22"/>
        </w:rPr>
        <w:br w:type="page"/>
      </w:r>
    </w:p>
    <w:p w14:paraId="28C3D736" w14:textId="77777777" w:rsidR="00E82636" w:rsidRPr="00212FFB" w:rsidRDefault="00E82636" w:rsidP="008E34A7">
      <w:pPr>
        <w:pStyle w:val="Heading1"/>
        <w:pBdr>
          <w:bottom w:val="single" w:sz="18" w:space="3" w:color="auto"/>
        </w:pBdr>
        <w:spacing w:line="360" w:lineRule="auto"/>
        <w:jc w:val="center"/>
        <w:rPr>
          <w:sz w:val="28"/>
          <w:szCs w:val="28"/>
        </w:rPr>
      </w:pPr>
      <w:bookmarkStart w:id="5" w:name="_Toc22131288"/>
      <w:bookmarkStart w:id="6" w:name="_Toc22131377"/>
      <w:bookmarkStart w:id="7" w:name="_Toc177552065"/>
      <w:r w:rsidRPr="0A6FCA6C">
        <w:rPr>
          <w:sz w:val="28"/>
          <w:szCs w:val="28"/>
        </w:rPr>
        <w:lastRenderedPageBreak/>
        <w:t>LIST OF ABBREVIATIONS</w:t>
      </w:r>
      <w:bookmarkEnd w:id="5"/>
      <w:bookmarkEnd w:id="6"/>
      <w:bookmarkEnd w:id="7"/>
    </w:p>
    <w:p w14:paraId="3C206139" w14:textId="77777777" w:rsidR="00574330" w:rsidRDefault="00574330" w:rsidP="00A555FB">
      <w:pPr>
        <w:spacing w:line="360" w:lineRule="auto"/>
        <w:rPr>
          <w:rFonts w:ascii="Arial" w:hAnsi="Arial" w:cs="Arial"/>
          <w:sz w:val="22"/>
          <w:szCs w:val="22"/>
        </w:rPr>
      </w:pPr>
    </w:p>
    <w:p w14:paraId="413E9017" w14:textId="77777777" w:rsidR="00574330" w:rsidRPr="00A555FB" w:rsidRDefault="00574330" w:rsidP="000414A0">
      <w:pPr>
        <w:spacing w:line="360" w:lineRule="auto"/>
        <w:rPr>
          <w:rFonts w:ascii="Arial" w:hAnsi="Arial" w:cs="Arial"/>
          <w:sz w:val="22"/>
          <w:szCs w:val="22"/>
        </w:rPr>
      </w:pPr>
      <w:r w:rsidRPr="000414A0">
        <w:rPr>
          <w:rFonts w:ascii="Arial" w:hAnsi="Arial" w:cs="Arial"/>
          <w:b/>
          <w:bCs/>
          <w:sz w:val="22"/>
          <w:szCs w:val="22"/>
        </w:rPr>
        <w:t>Areg</w:t>
      </w:r>
      <w:r w:rsidRPr="00A555FB">
        <w:rPr>
          <w:rFonts w:ascii="Arial" w:hAnsi="Arial" w:cs="Arial"/>
          <w:sz w:val="22"/>
          <w:szCs w:val="22"/>
        </w:rPr>
        <w:t xml:space="preserve"> - Amphiregulin</w:t>
      </w:r>
    </w:p>
    <w:p w14:paraId="32A35F46" w14:textId="77777777" w:rsidR="00574330" w:rsidRPr="00A555FB" w:rsidRDefault="00574330" w:rsidP="000414A0">
      <w:pPr>
        <w:spacing w:line="360" w:lineRule="auto"/>
        <w:rPr>
          <w:rFonts w:ascii="Arial" w:hAnsi="Arial" w:cs="Arial"/>
          <w:sz w:val="22"/>
          <w:szCs w:val="22"/>
        </w:rPr>
      </w:pPr>
      <w:r w:rsidRPr="000414A0">
        <w:rPr>
          <w:rFonts w:ascii="Arial" w:hAnsi="Arial" w:cs="Arial"/>
          <w:b/>
          <w:bCs/>
          <w:sz w:val="22"/>
          <w:szCs w:val="22"/>
        </w:rPr>
        <w:t>CCR2</w:t>
      </w:r>
      <w:r w:rsidRPr="00A555FB">
        <w:rPr>
          <w:rFonts w:ascii="Arial" w:hAnsi="Arial" w:cs="Arial"/>
          <w:sz w:val="22"/>
          <w:szCs w:val="22"/>
        </w:rPr>
        <w:t xml:space="preserve"> - C-C chemokine receptor type 2</w:t>
      </w:r>
    </w:p>
    <w:p w14:paraId="408AC417" w14:textId="77777777" w:rsidR="00574330" w:rsidRPr="00A555FB" w:rsidRDefault="00574330" w:rsidP="000414A0">
      <w:pPr>
        <w:spacing w:line="360" w:lineRule="auto"/>
        <w:rPr>
          <w:rFonts w:ascii="Arial" w:hAnsi="Arial" w:cs="Arial"/>
          <w:sz w:val="22"/>
          <w:szCs w:val="22"/>
        </w:rPr>
      </w:pPr>
      <w:r w:rsidRPr="000414A0">
        <w:rPr>
          <w:rFonts w:ascii="Arial" w:hAnsi="Arial" w:cs="Arial"/>
          <w:b/>
          <w:bCs/>
          <w:sz w:val="22"/>
          <w:szCs w:val="22"/>
        </w:rPr>
        <w:t>CD127</w:t>
      </w:r>
      <w:r w:rsidRPr="00A555FB">
        <w:rPr>
          <w:rFonts w:ascii="Arial" w:hAnsi="Arial" w:cs="Arial"/>
          <w:sz w:val="22"/>
          <w:szCs w:val="22"/>
        </w:rPr>
        <w:t xml:space="preserve"> - Cluster of Differentiation 127 (Interleukin-7 receptor alpha)</w:t>
      </w:r>
    </w:p>
    <w:p w14:paraId="26918105" w14:textId="77777777" w:rsidR="00574330" w:rsidRPr="00A555FB" w:rsidRDefault="00574330" w:rsidP="000414A0">
      <w:pPr>
        <w:spacing w:line="360" w:lineRule="auto"/>
        <w:rPr>
          <w:rFonts w:ascii="Arial" w:hAnsi="Arial" w:cs="Arial"/>
          <w:sz w:val="22"/>
          <w:szCs w:val="22"/>
        </w:rPr>
      </w:pPr>
      <w:r w:rsidRPr="000414A0">
        <w:rPr>
          <w:rFonts w:ascii="Arial" w:hAnsi="Arial" w:cs="Arial"/>
          <w:b/>
          <w:bCs/>
          <w:sz w:val="22"/>
          <w:szCs w:val="22"/>
        </w:rPr>
        <w:t>CD152</w:t>
      </w:r>
      <w:r w:rsidRPr="00A555FB">
        <w:rPr>
          <w:rFonts w:ascii="Arial" w:hAnsi="Arial" w:cs="Arial"/>
          <w:sz w:val="22"/>
          <w:szCs w:val="22"/>
        </w:rPr>
        <w:t xml:space="preserve"> - Cluster of Differentiation 152 (Cytotoxic T-Lymphocyte-Associated Protein 4, CTLA-4)</w:t>
      </w:r>
    </w:p>
    <w:p w14:paraId="370F6E6A" w14:textId="77777777" w:rsidR="00574330" w:rsidRPr="00A555FB" w:rsidRDefault="00574330" w:rsidP="000414A0">
      <w:pPr>
        <w:spacing w:line="360" w:lineRule="auto"/>
        <w:rPr>
          <w:rFonts w:ascii="Arial" w:hAnsi="Arial" w:cs="Arial"/>
          <w:sz w:val="22"/>
          <w:szCs w:val="22"/>
        </w:rPr>
      </w:pPr>
      <w:r w:rsidRPr="000414A0">
        <w:rPr>
          <w:rFonts w:ascii="Arial" w:hAnsi="Arial" w:cs="Arial"/>
          <w:b/>
          <w:bCs/>
          <w:sz w:val="22"/>
          <w:szCs w:val="22"/>
        </w:rPr>
        <w:t>CD194</w:t>
      </w:r>
      <w:r w:rsidRPr="00A555FB">
        <w:rPr>
          <w:rFonts w:ascii="Arial" w:hAnsi="Arial" w:cs="Arial"/>
          <w:sz w:val="22"/>
          <w:szCs w:val="22"/>
        </w:rPr>
        <w:t xml:space="preserve"> - Cluster of Differentiation 194 (Chemokine receptor, CCR4)</w:t>
      </w:r>
    </w:p>
    <w:p w14:paraId="660BAAED" w14:textId="77777777" w:rsidR="00574330" w:rsidRPr="00A555FB" w:rsidRDefault="00574330" w:rsidP="000414A0">
      <w:pPr>
        <w:spacing w:line="360" w:lineRule="auto"/>
        <w:rPr>
          <w:rFonts w:ascii="Arial" w:hAnsi="Arial" w:cs="Arial"/>
          <w:sz w:val="22"/>
          <w:szCs w:val="22"/>
        </w:rPr>
      </w:pPr>
      <w:r w:rsidRPr="000414A0">
        <w:rPr>
          <w:rFonts w:ascii="Arial" w:hAnsi="Arial" w:cs="Arial"/>
          <w:b/>
          <w:bCs/>
          <w:sz w:val="22"/>
          <w:szCs w:val="22"/>
        </w:rPr>
        <w:t>CD196</w:t>
      </w:r>
      <w:r w:rsidRPr="00A555FB">
        <w:rPr>
          <w:rFonts w:ascii="Arial" w:hAnsi="Arial" w:cs="Arial"/>
          <w:sz w:val="22"/>
          <w:szCs w:val="22"/>
        </w:rPr>
        <w:t xml:space="preserve"> - Cluster of Differentiation 196 (Chemokine receptor, CCR6)</w:t>
      </w:r>
    </w:p>
    <w:p w14:paraId="68A93ECE" w14:textId="77777777" w:rsidR="00574330" w:rsidRPr="00A555FB" w:rsidRDefault="00574330" w:rsidP="000414A0">
      <w:pPr>
        <w:spacing w:line="360" w:lineRule="auto"/>
        <w:rPr>
          <w:rFonts w:ascii="Arial" w:hAnsi="Arial" w:cs="Arial"/>
          <w:sz w:val="22"/>
          <w:szCs w:val="22"/>
        </w:rPr>
      </w:pPr>
      <w:r w:rsidRPr="000414A0">
        <w:rPr>
          <w:rFonts w:ascii="Arial" w:hAnsi="Arial" w:cs="Arial"/>
          <w:b/>
          <w:bCs/>
          <w:sz w:val="22"/>
          <w:szCs w:val="22"/>
        </w:rPr>
        <w:t>CD274</w:t>
      </w:r>
      <w:r w:rsidRPr="00A555FB">
        <w:rPr>
          <w:rFonts w:ascii="Arial" w:hAnsi="Arial" w:cs="Arial"/>
          <w:sz w:val="22"/>
          <w:szCs w:val="22"/>
        </w:rPr>
        <w:t xml:space="preserve"> - Cluster of Differentiation 274 (Programmed death-ligand 1, PD-L1)</w:t>
      </w:r>
    </w:p>
    <w:p w14:paraId="3FDB5694" w14:textId="77777777" w:rsidR="00574330" w:rsidRPr="00A555FB" w:rsidRDefault="00574330" w:rsidP="000414A0">
      <w:pPr>
        <w:spacing w:line="360" w:lineRule="auto"/>
        <w:rPr>
          <w:rFonts w:ascii="Arial" w:hAnsi="Arial" w:cs="Arial"/>
          <w:sz w:val="22"/>
          <w:szCs w:val="22"/>
        </w:rPr>
      </w:pPr>
      <w:r w:rsidRPr="000414A0">
        <w:rPr>
          <w:rFonts w:ascii="Arial" w:hAnsi="Arial" w:cs="Arial"/>
          <w:b/>
          <w:bCs/>
          <w:sz w:val="22"/>
          <w:szCs w:val="22"/>
        </w:rPr>
        <w:t>CD274</w:t>
      </w:r>
      <w:r w:rsidRPr="00A555FB">
        <w:rPr>
          <w:rFonts w:ascii="Arial" w:hAnsi="Arial" w:cs="Arial"/>
          <w:sz w:val="22"/>
          <w:szCs w:val="22"/>
        </w:rPr>
        <w:t xml:space="preserve"> - Cluster of Differentiation 274 (Programmed death-ligand 1, PD-L1)</w:t>
      </w:r>
    </w:p>
    <w:p w14:paraId="5C953B43" w14:textId="77777777" w:rsidR="00574330" w:rsidRDefault="00574330" w:rsidP="000414A0">
      <w:pPr>
        <w:spacing w:line="360" w:lineRule="auto"/>
        <w:rPr>
          <w:rFonts w:ascii="Arial" w:hAnsi="Arial" w:cs="Arial"/>
          <w:sz w:val="22"/>
          <w:szCs w:val="22"/>
        </w:rPr>
      </w:pPr>
      <w:r w:rsidRPr="000414A0">
        <w:rPr>
          <w:rFonts w:ascii="Arial" w:hAnsi="Arial" w:cs="Arial"/>
          <w:b/>
          <w:bCs/>
          <w:sz w:val="22"/>
          <w:szCs w:val="22"/>
        </w:rPr>
        <w:t>CD279</w:t>
      </w:r>
      <w:r w:rsidRPr="00A555FB">
        <w:rPr>
          <w:rFonts w:ascii="Arial" w:hAnsi="Arial" w:cs="Arial"/>
          <w:sz w:val="22"/>
          <w:szCs w:val="22"/>
        </w:rPr>
        <w:t xml:space="preserve"> - Cluster of Differentiation 279 (Programmed cell death protein 1, PD-1)</w:t>
      </w:r>
    </w:p>
    <w:p w14:paraId="640F6ED3" w14:textId="77777777" w:rsidR="00574330" w:rsidRPr="00A555FB" w:rsidRDefault="00574330" w:rsidP="000414A0">
      <w:pPr>
        <w:spacing w:line="360" w:lineRule="auto"/>
        <w:rPr>
          <w:rFonts w:ascii="Arial" w:hAnsi="Arial" w:cs="Arial"/>
          <w:sz w:val="22"/>
          <w:szCs w:val="22"/>
        </w:rPr>
      </w:pPr>
      <w:r w:rsidRPr="000414A0">
        <w:rPr>
          <w:rFonts w:ascii="Arial" w:hAnsi="Arial" w:cs="Arial"/>
          <w:b/>
          <w:bCs/>
          <w:sz w:val="22"/>
          <w:szCs w:val="22"/>
        </w:rPr>
        <w:t>CD28</w:t>
      </w:r>
      <w:r w:rsidRPr="00A555FB">
        <w:rPr>
          <w:rFonts w:ascii="Arial" w:hAnsi="Arial" w:cs="Arial"/>
          <w:sz w:val="22"/>
          <w:szCs w:val="22"/>
        </w:rPr>
        <w:t xml:space="preserve"> - Cluster of Differentiation 28</w:t>
      </w:r>
    </w:p>
    <w:p w14:paraId="3F1B8DA9" w14:textId="77777777" w:rsidR="00574330" w:rsidRDefault="00574330" w:rsidP="000414A0">
      <w:pPr>
        <w:spacing w:line="360" w:lineRule="auto"/>
        <w:rPr>
          <w:rFonts w:ascii="Arial" w:hAnsi="Arial" w:cs="Arial"/>
          <w:sz w:val="22"/>
          <w:szCs w:val="22"/>
        </w:rPr>
      </w:pPr>
      <w:r w:rsidRPr="000414A0">
        <w:rPr>
          <w:rFonts w:ascii="Arial" w:hAnsi="Arial" w:cs="Arial"/>
          <w:b/>
          <w:bCs/>
          <w:sz w:val="22"/>
          <w:szCs w:val="22"/>
        </w:rPr>
        <w:t>CD284</w:t>
      </w:r>
      <w:r w:rsidRPr="00A555FB">
        <w:rPr>
          <w:rFonts w:ascii="Arial" w:hAnsi="Arial" w:cs="Arial"/>
          <w:sz w:val="22"/>
          <w:szCs w:val="22"/>
        </w:rPr>
        <w:t xml:space="preserve"> - Cluster of Differentiation 284 </w:t>
      </w:r>
    </w:p>
    <w:p w14:paraId="1F1673A6" w14:textId="77777777" w:rsidR="00574330" w:rsidRPr="00A555FB" w:rsidRDefault="00574330" w:rsidP="000414A0">
      <w:pPr>
        <w:spacing w:line="360" w:lineRule="auto"/>
        <w:rPr>
          <w:rFonts w:ascii="Arial" w:hAnsi="Arial" w:cs="Arial"/>
          <w:sz w:val="22"/>
          <w:szCs w:val="22"/>
        </w:rPr>
      </w:pPr>
      <w:r w:rsidRPr="000414A0">
        <w:rPr>
          <w:rFonts w:ascii="Arial" w:hAnsi="Arial" w:cs="Arial"/>
          <w:b/>
          <w:bCs/>
          <w:sz w:val="22"/>
          <w:szCs w:val="22"/>
        </w:rPr>
        <w:t>CD3</w:t>
      </w:r>
      <w:r w:rsidRPr="00A555FB">
        <w:rPr>
          <w:rFonts w:ascii="Arial" w:hAnsi="Arial" w:cs="Arial"/>
          <w:sz w:val="22"/>
          <w:szCs w:val="22"/>
        </w:rPr>
        <w:t xml:space="preserve"> - Cluster of Differentiation 3</w:t>
      </w:r>
    </w:p>
    <w:p w14:paraId="3B5F6652" w14:textId="77777777" w:rsidR="00574330" w:rsidRPr="00A555FB" w:rsidRDefault="00574330" w:rsidP="000414A0">
      <w:pPr>
        <w:spacing w:line="360" w:lineRule="auto"/>
        <w:rPr>
          <w:rFonts w:ascii="Arial" w:hAnsi="Arial" w:cs="Arial"/>
          <w:sz w:val="22"/>
          <w:szCs w:val="22"/>
        </w:rPr>
      </w:pPr>
      <w:r w:rsidRPr="000414A0">
        <w:rPr>
          <w:rFonts w:ascii="Arial" w:hAnsi="Arial" w:cs="Arial"/>
          <w:b/>
          <w:bCs/>
          <w:sz w:val="22"/>
          <w:szCs w:val="22"/>
        </w:rPr>
        <w:t>CD4</w:t>
      </w:r>
      <w:r w:rsidRPr="00A555FB">
        <w:rPr>
          <w:rFonts w:ascii="Arial" w:hAnsi="Arial" w:cs="Arial"/>
          <w:sz w:val="22"/>
          <w:szCs w:val="22"/>
        </w:rPr>
        <w:t xml:space="preserve"> - Cluster of Differentiation 4</w:t>
      </w:r>
    </w:p>
    <w:p w14:paraId="55E52869" w14:textId="77777777" w:rsidR="00574330" w:rsidRPr="00A555FB" w:rsidRDefault="00574330" w:rsidP="000414A0">
      <w:pPr>
        <w:spacing w:line="360" w:lineRule="auto"/>
        <w:rPr>
          <w:rFonts w:ascii="Arial" w:hAnsi="Arial" w:cs="Arial"/>
          <w:sz w:val="22"/>
          <w:szCs w:val="22"/>
        </w:rPr>
      </w:pPr>
      <w:r w:rsidRPr="000414A0">
        <w:rPr>
          <w:rFonts w:ascii="Arial" w:hAnsi="Arial" w:cs="Arial"/>
          <w:b/>
          <w:bCs/>
          <w:sz w:val="22"/>
          <w:szCs w:val="22"/>
        </w:rPr>
        <w:t>CD64</w:t>
      </w:r>
      <w:r w:rsidRPr="00A555FB">
        <w:rPr>
          <w:rFonts w:ascii="Arial" w:hAnsi="Arial" w:cs="Arial"/>
          <w:sz w:val="22"/>
          <w:szCs w:val="22"/>
        </w:rPr>
        <w:t xml:space="preserve"> - Cluster of Differentiation 64 </w:t>
      </w:r>
    </w:p>
    <w:p w14:paraId="534C2F11" w14:textId="77777777" w:rsidR="00574330" w:rsidRPr="00A555FB" w:rsidRDefault="00574330" w:rsidP="000414A0">
      <w:pPr>
        <w:spacing w:line="360" w:lineRule="auto"/>
        <w:rPr>
          <w:rFonts w:ascii="Arial" w:hAnsi="Arial" w:cs="Arial"/>
          <w:sz w:val="22"/>
          <w:szCs w:val="22"/>
        </w:rPr>
      </w:pPr>
      <w:r w:rsidRPr="000414A0">
        <w:rPr>
          <w:rFonts w:ascii="Arial" w:hAnsi="Arial" w:cs="Arial"/>
          <w:b/>
          <w:bCs/>
          <w:sz w:val="22"/>
          <w:szCs w:val="22"/>
        </w:rPr>
        <w:t>CD74</w:t>
      </w:r>
      <w:r w:rsidRPr="00A555FB">
        <w:rPr>
          <w:rFonts w:ascii="Arial" w:hAnsi="Arial" w:cs="Arial"/>
          <w:sz w:val="22"/>
          <w:szCs w:val="22"/>
        </w:rPr>
        <w:t xml:space="preserve"> - Cluster of Differentiation 74 (Invariant chain, Ii)</w:t>
      </w:r>
    </w:p>
    <w:p w14:paraId="2CB680BC" w14:textId="77777777" w:rsidR="00574330" w:rsidRPr="00A555FB" w:rsidRDefault="00574330" w:rsidP="000414A0">
      <w:pPr>
        <w:spacing w:line="360" w:lineRule="auto"/>
        <w:rPr>
          <w:rFonts w:ascii="Arial" w:hAnsi="Arial" w:cs="Arial"/>
          <w:sz w:val="22"/>
          <w:szCs w:val="22"/>
        </w:rPr>
      </w:pPr>
      <w:r w:rsidRPr="000414A0">
        <w:rPr>
          <w:rFonts w:ascii="Arial" w:hAnsi="Arial" w:cs="Arial"/>
          <w:b/>
          <w:bCs/>
          <w:sz w:val="22"/>
          <w:szCs w:val="22"/>
        </w:rPr>
        <w:t>CD80</w:t>
      </w:r>
      <w:r w:rsidRPr="00A555FB">
        <w:rPr>
          <w:rFonts w:ascii="Arial" w:hAnsi="Arial" w:cs="Arial"/>
          <w:sz w:val="22"/>
          <w:szCs w:val="22"/>
        </w:rPr>
        <w:t xml:space="preserve"> - Cluster of Differentiation 80 (B7-1)</w:t>
      </w:r>
    </w:p>
    <w:p w14:paraId="707572CD" w14:textId="77777777" w:rsidR="00574330" w:rsidRPr="00A555FB" w:rsidRDefault="00574330" w:rsidP="000414A0">
      <w:pPr>
        <w:spacing w:line="360" w:lineRule="auto"/>
        <w:rPr>
          <w:rFonts w:ascii="Arial" w:hAnsi="Arial" w:cs="Arial"/>
          <w:sz w:val="22"/>
          <w:szCs w:val="22"/>
        </w:rPr>
      </w:pPr>
      <w:r w:rsidRPr="000414A0">
        <w:rPr>
          <w:rFonts w:ascii="Arial" w:hAnsi="Arial" w:cs="Arial"/>
          <w:b/>
          <w:bCs/>
          <w:sz w:val="22"/>
          <w:szCs w:val="22"/>
        </w:rPr>
        <w:t>CD95</w:t>
      </w:r>
      <w:r w:rsidRPr="00A555FB">
        <w:rPr>
          <w:rFonts w:ascii="Arial" w:hAnsi="Arial" w:cs="Arial"/>
          <w:sz w:val="22"/>
          <w:szCs w:val="22"/>
        </w:rPr>
        <w:t xml:space="preserve"> - Cluster of Differentiation 95 (Fas receptor)</w:t>
      </w:r>
    </w:p>
    <w:p w14:paraId="64C21FC0" w14:textId="77777777" w:rsidR="00574330" w:rsidRPr="00A555FB" w:rsidRDefault="00574330" w:rsidP="000414A0">
      <w:pPr>
        <w:spacing w:line="360" w:lineRule="auto"/>
        <w:rPr>
          <w:rFonts w:ascii="Arial" w:hAnsi="Arial" w:cs="Arial"/>
          <w:sz w:val="22"/>
          <w:szCs w:val="22"/>
        </w:rPr>
      </w:pPr>
      <w:r w:rsidRPr="000414A0">
        <w:rPr>
          <w:rFonts w:ascii="Arial" w:hAnsi="Arial" w:cs="Arial"/>
          <w:b/>
          <w:bCs/>
          <w:sz w:val="22"/>
          <w:szCs w:val="22"/>
        </w:rPr>
        <w:t>CIITA</w:t>
      </w:r>
      <w:r w:rsidRPr="00A555FB">
        <w:rPr>
          <w:rFonts w:ascii="Arial" w:hAnsi="Arial" w:cs="Arial"/>
          <w:sz w:val="22"/>
          <w:szCs w:val="22"/>
        </w:rPr>
        <w:t xml:space="preserve"> - Class II Major Histocompatibility Complex Transactivator</w:t>
      </w:r>
    </w:p>
    <w:p w14:paraId="0648FD91" w14:textId="77777777" w:rsidR="00574330" w:rsidRPr="00A555FB" w:rsidRDefault="00574330" w:rsidP="000414A0">
      <w:pPr>
        <w:spacing w:line="360" w:lineRule="auto"/>
        <w:rPr>
          <w:rFonts w:ascii="Arial" w:hAnsi="Arial" w:cs="Arial"/>
          <w:sz w:val="22"/>
          <w:szCs w:val="22"/>
        </w:rPr>
      </w:pPr>
      <w:r w:rsidRPr="000414A0">
        <w:rPr>
          <w:rFonts w:ascii="Arial" w:hAnsi="Arial" w:cs="Arial"/>
          <w:b/>
          <w:bCs/>
          <w:sz w:val="22"/>
          <w:szCs w:val="22"/>
        </w:rPr>
        <w:t>EGFR</w:t>
      </w:r>
      <w:r w:rsidRPr="00A555FB">
        <w:rPr>
          <w:rFonts w:ascii="Arial" w:hAnsi="Arial" w:cs="Arial"/>
          <w:sz w:val="22"/>
          <w:szCs w:val="22"/>
        </w:rPr>
        <w:t xml:space="preserve"> - Epidermal Growth Factor Receptor</w:t>
      </w:r>
    </w:p>
    <w:p w14:paraId="2905D913" w14:textId="77777777" w:rsidR="00574330" w:rsidRPr="00A555FB" w:rsidRDefault="00574330" w:rsidP="000414A0">
      <w:pPr>
        <w:spacing w:line="360" w:lineRule="auto"/>
        <w:rPr>
          <w:rFonts w:ascii="Arial" w:hAnsi="Arial" w:cs="Arial"/>
          <w:sz w:val="22"/>
          <w:szCs w:val="22"/>
        </w:rPr>
      </w:pPr>
      <w:r w:rsidRPr="000414A0">
        <w:rPr>
          <w:rFonts w:ascii="Arial" w:hAnsi="Arial" w:cs="Arial"/>
          <w:b/>
          <w:bCs/>
          <w:sz w:val="22"/>
          <w:szCs w:val="22"/>
        </w:rPr>
        <w:t>FOX-3</w:t>
      </w:r>
      <w:r w:rsidRPr="00A555FB">
        <w:rPr>
          <w:rFonts w:ascii="Arial" w:hAnsi="Arial" w:cs="Arial"/>
          <w:sz w:val="22"/>
          <w:szCs w:val="22"/>
        </w:rPr>
        <w:t xml:space="preserve"> - Forkhead box P3 (commonly known as FOXP3)</w:t>
      </w:r>
    </w:p>
    <w:p w14:paraId="6065698B" w14:textId="77777777" w:rsidR="00574330" w:rsidRPr="00A555FB" w:rsidRDefault="00574330" w:rsidP="000414A0">
      <w:pPr>
        <w:spacing w:line="360" w:lineRule="auto"/>
        <w:rPr>
          <w:rFonts w:ascii="Arial" w:hAnsi="Arial" w:cs="Arial"/>
          <w:sz w:val="22"/>
          <w:szCs w:val="22"/>
        </w:rPr>
      </w:pPr>
      <w:r w:rsidRPr="000414A0">
        <w:rPr>
          <w:rFonts w:ascii="Arial" w:hAnsi="Arial" w:cs="Arial"/>
          <w:b/>
          <w:bCs/>
          <w:sz w:val="22"/>
          <w:szCs w:val="22"/>
        </w:rPr>
        <w:t>HLA-DM</w:t>
      </w:r>
      <w:r w:rsidRPr="00A555FB">
        <w:rPr>
          <w:rFonts w:ascii="Arial" w:hAnsi="Arial" w:cs="Arial"/>
          <w:sz w:val="22"/>
          <w:szCs w:val="22"/>
        </w:rPr>
        <w:t xml:space="preserve"> - Human Leukocyte Antigen - DM isotype</w:t>
      </w:r>
    </w:p>
    <w:p w14:paraId="2D8EE9D1" w14:textId="77777777" w:rsidR="00574330" w:rsidRPr="00A555FB" w:rsidRDefault="00574330" w:rsidP="000414A0">
      <w:pPr>
        <w:spacing w:line="360" w:lineRule="auto"/>
        <w:rPr>
          <w:rFonts w:ascii="Arial" w:hAnsi="Arial" w:cs="Arial"/>
          <w:sz w:val="22"/>
          <w:szCs w:val="22"/>
        </w:rPr>
      </w:pPr>
      <w:r w:rsidRPr="000414A0">
        <w:rPr>
          <w:rFonts w:ascii="Arial" w:hAnsi="Arial" w:cs="Arial"/>
          <w:b/>
          <w:bCs/>
          <w:sz w:val="22"/>
          <w:szCs w:val="22"/>
        </w:rPr>
        <w:t>HLA-DP</w:t>
      </w:r>
      <w:r w:rsidRPr="00A555FB">
        <w:rPr>
          <w:rFonts w:ascii="Arial" w:hAnsi="Arial" w:cs="Arial"/>
          <w:sz w:val="22"/>
          <w:szCs w:val="22"/>
        </w:rPr>
        <w:t xml:space="preserve"> - Human Leukocyte Antigen - DP isotype</w:t>
      </w:r>
    </w:p>
    <w:p w14:paraId="5EACB51D" w14:textId="77777777" w:rsidR="00574330" w:rsidRPr="00A555FB" w:rsidRDefault="00574330" w:rsidP="000414A0">
      <w:pPr>
        <w:spacing w:line="360" w:lineRule="auto"/>
        <w:rPr>
          <w:rFonts w:ascii="Arial" w:hAnsi="Arial" w:cs="Arial"/>
          <w:sz w:val="22"/>
          <w:szCs w:val="22"/>
        </w:rPr>
      </w:pPr>
      <w:r w:rsidRPr="000414A0">
        <w:rPr>
          <w:rFonts w:ascii="Arial" w:hAnsi="Arial" w:cs="Arial"/>
          <w:b/>
          <w:bCs/>
          <w:sz w:val="22"/>
          <w:szCs w:val="22"/>
        </w:rPr>
        <w:t>HLA-DR</w:t>
      </w:r>
      <w:r w:rsidRPr="00A555FB">
        <w:rPr>
          <w:rFonts w:ascii="Arial" w:hAnsi="Arial" w:cs="Arial"/>
          <w:sz w:val="22"/>
          <w:szCs w:val="22"/>
        </w:rPr>
        <w:t xml:space="preserve"> - Human Leukocyte Antigen - DR isotype</w:t>
      </w:r>
    </w:p>
    <w:p w14:paraId="6462891C" w14:textId="77777777" w:rsidR="00574330" w:rsidRPr="00A555FB" w:rsidRDefault="00574330" w:rsidP="000414A0">
      <w:pPr>
        <w:spacing w:line="360" w:lineRule="auto"/>
        <w:rPr>
          <w:rFonts w:ascii="Arial" w:hAnsi="Arial" w:cs="Arial"/>
          <w:sz w:val="22"/>
          <w:szCs w:val="22"/>
        </w:rPr>
      </w:pPr>
      <w:r w:rsidRPr="000414A0">
        <w:rPr>
          <w:rFonts w:ascii="Arial" w:hAnsi="Arial" w:cs="Arial"/>
          <w:b/>
          <w:bCs/>
          <w:sz w:val="22"/>
          <w:szCs w:val="22"/>
        </w:rPr>
        <w:t>IFN-y</w:t>
      </w:r>
      <w:r w:rsidRPr="00A555FB">
        <w:rPr>
          <w:rFonts w:ascii="Arial" w:hAnsi="Arial" w:cs="Arial"/>
          <w:sz w:val="22"/>
          <w:szCs w:val="22"/>
        </w:rPr>
        <w:t xml:space="preserve"> - Interferon gamma</w:t>
      </w:r>
    </w:p>
    <w:p w14:paraId="40132B8E" w14:textId="77777777" w:rsidR="00574330" w:rsidRPr="00A555FB" w:rsidRDefault="00574330" w:rsidP="000414A0">
      <w:pPr>
        <w:spacing w:line="360" w:lineRule="auto"/>
        <w:rPr>
          <w:rFonts w:ascii="Arial" w:hAnsi="Arial" w:cs="Arial"/>
          <w:sz w:val="22"/>
          <w:szCs w:val="22"/>
        </w:rPr>
      </w:pPr>
      <w:r w:rsidRPr="000414A0">
        <w:rPr>
          <w:rFonts w:ascii="Arial" w:hAnsi="Arial" w:cs="Arial"/>
          <w:b/>
          <w:bCs/>
          <w:sz w:val="22"/>
          <w:szCs w:val="22"/>
        </w:rPr>
        <w:t>IL-10</w:t>
      </w:r>
      <w:r w:rsidRPr="00A555FB">
        <w:rPr>
          <w:rFonts w:ascii="Arial" w:hAnsi="Arial" w:cs="Arial"/>
          <w:sz w:val="22"/>
          <w:szCs w:val="22"/>
        </w:rPr>
        <w:t xml:space="preserve"> - Interleukin-10</w:t>
      </w:r>
    </w:p>
    <w:p w14:paraId="3A7AB9FB" w14:textId="77777777" w:rsidR="00574330" w:rsidRPr="00A555FB" w:rsidRDefault="00574330" w:rsidP="000414A0">
      <w:pPr>
        <w:spacing w:line="360" w:lineRule="auto"/>
        <w:rPr>
          <w:rFonts w:ascii="Arial" w:hAnsi="Arial" w:cs="Arial"/>
          <w:sz w:val="22"/>
          <w:szCs w:val="22"/>
        </w:rPr>
      </w:pPr>
      <w:r w:rsidRPr="000414A0">
        <w:rPr>
          <w:rFonts w:ascii="Arial" w:hAnsi="Arial" w:cs="Arial"/>
          <w:b/>
          <w:bCs/>
          <w:sz w:val="22"/>
          <w:szCs w:val="22"/>
        </w:rPr>
        <w:t>IL-17a</w:t>
      </w:r>
      <w:r w:rsidRPr="00A555FB">
        <w:rPr>
          <w:rFonts w:ascii="Arial" w:hAnsi="Arial" w:cs="Arial"/>
          <w:sz w:val="22"/>
          <w:szCs w:val="22"/>
        </w:rPr>
        <w:t xml:space="preserve"> - Interleukin-17a</w:t>
      </w:r>
    </w:p>
    <w:p w14:paraId="113DB265" w14:textId="77777777" w:rsidR="00574330" w:rsidRPr="00A555FB" w:rsidRDefault="00574330" w:rsidP="000414A0">
      <w:pPr>
        <w:spacing w:line="360" w:lineRule="auto"/>
        <w:rPr>
          <w:rFonts w:ascii="Arial" w:hAnsi="Arial" w:cs="Arial"/>
          <w:sz w:val="22"/>
          <w:szCs w:val="22"/>
        </w:rPr>
      </w:pPr>
      <w:r w:rsidRPr="000414A0">
        <w:rPr>
          <w:rFonts w:ascii="Arial" w:hAnsi="Arial" w:cs="Arial"/>
          <w:b/>
          <w:bCs/>
          <w:sz w:val="22"/>
          <w:szCs w:val="22"/>
        </w:rPr>
        <w:t>IL-1b</w:t>
      </w:r>
      <w:r w:rsidRPr="00A555FB">
        <w:rPr>
          <w:rFonts w:ascii="Arial" w:hAnsi="Arial" w:cs="Arial"/>
          <w:sz w:val="22"/>
          <w:szCs w:val="22"/>
        </w:rPr>
        <w:t xml:space="preserve"> - Interleukin-1 beta</w:t>
      </w:r>
    </w:p>
    <w:p w14:paraId="06F188DD" w14:textId="77777777" w:rsidR="00574330" w:rsidRPr="00A555FB" w:rsidRDefault="00574330" w:rsidP="000414A0">
      <w:pPr>
        <w:spacing w:line="360" w:lineRule="auto"/>
        <w:rPr>
          <w:rFonts w:ascii="Arial" w:hAnsi="Arial" w:cs="Arial"/>
          <w:sz w:val="22"/>
          <w:szCs w:val="22"/>
        </w:rPr>
      </w:pPr>
      <w:r w:rsidRPr="000414A0">
        <w:rPr>
          <w:rFonts w:ascii="Arial" w:hAnsi="Arial" w:cs="Arial"/>
          <w:b/>
          <w:bCs/>
          <w:sz w:val="22"/>
          <w:szCs w:val="22"/>
        </w:rPr>
        <w:t>IL-2</w:t>
      </w:r>
      <w:r w:rsidRPr="00A555FB">
        <w:rPr>
          <w:rFonts w:ascii="Arial" w:hAnsi="Arial" w:cs="Arial"/>
          <w:sz w:val="22"/>
          <w:szCs w:val="22"/>
        </w:rPr>
        <w:t xml:space="preserve"> - Interleukin-2</w:t>
      </w:r>
    </w:p>
    <w:p w14:paraId="7B1C344A" w14:textId="77777777" w:rsidR="00574330" w:rsidRPr="00A555FB" w:rsidRDefault="00574330" w:rsidP="000414A0">
      <w:pPr>
        <w:spacing w:line="360" w:lineRule="auto"/>
        <w:rPr>
          <w:rFonts w:ascii="Arial" w:hAnsi="Arial" w:cs="Arial"/>
          <w:sz w:val="22"/>
          <w:szCs w:val="22"/>
        </w:rPr>
      </w:pPr>
      <w:r w:rsidRPr="000414A0">
        <w:rPr>
          <w:rFonts w:ascii="Arial" w:hAnsi="Arial" w:cs="Arial"/>
          <w:b/>
          <w:bCs/>
          <w:sz w:val="22"/>
          <w:szCs w:val="22"/>
        </w:rPr>
        <w:t>IL-4</w:t>
      </w:r>
      <w:r w:rsidRPr="00A555FB">
        <w:rPr>
          <w:rFonts w:ascii="Arial" w:hAnsi="Arial" w:cs="Arial"/>
          <w:sz w:val="22"/>
          <w:szCs w:val="22"/>
        </w:rPr>
        <w:t xml:space="preserve"> - Interleukin-4</w:t>
      </w:r>
    </w:p>
    <w:p w14:paraId="040EE8F5" w14:textId="77777777" w:rsidR="00574330" w:rsidRDefault="00574330" w:rsidP="000414A0">
      <w:pPr>
        <w:spacing w:line="360" w:lineRule="auto"/>
        <w:rPr>
          <w:rFonts w:ascii="Arial" w:hAnsi="Arial" w:cs="Arial"/>
          <w:sz w:val="22"/>
          <w:szCs w:val="22"/>
        </w:rPr>
      </w:pPr>
      <w:r w:rsidRPr="000414A0">
        <w:rPr>
          <w:rFonts w:ascii="Arial" w:hAnsi="Arial" w:cs="Arial"/>
          <w:b/>
          <w:bCs/>
          <w:sz w:val="22"/>
          <w:szCs w:val="22"/>
        </w:rPr>
        <w:t>MHC I</w:t>
      </w:r>
      <w:r>
        <w:rPr>
          <w:rFonts w:ascii="Arial" w:hAnsi="Arial" w:cs="Arial"/>
          <w:sz w:val="22"/>
          <w:szCs w:val="22"/>
        </w:rPr>
        <w:t xml:space="preserve"> -</w:t>
      </w:r>
      <w:r w:rsidRPr="00574330">
        <w:t xml:space="preserve"> </w:t>
      </w:r>
      <w:r>
        <w:rPr>
          <w:rFonts w:ascii="Arial" w:hAnsi="Arial" w:cs="Arial"/>
          <w:sz w:val="22"/>
          <w:szCs w:val="22"/>
        </w:rPr>
        <w:t>M</w:t>
      </w:r>
      <w:r w:rsidRPr="00574330">
        <w:rPr>
          <w:rFonts w:ascii="Arial" w:hAnsi="Arial" w:cs="Arial"/>
          <w:sz w:val="22"/>
          <w:szCs w:val="22"/>
        </w:rPr>
        <w:t xml:space="preserve">ajor </w:t>
      </w:r>
      <w:r>
        <w:rPr>
          <w:rFonts w:ascii="Arial" w:hAnsi="Arial" w:cs="Arial"/>
          <w:sz w:val="22"/>
          <w:szCs w:val="22"/>
        </w:rPr>
        <w:t>H</w:t>
      </w:r>
      <w:r w:rsidRPr="00574330">
        <w:rPr>
          <w:rFonts w:ascii="Arial" w:hAnsi="Arial" w:cs="Arial"/>
          <w:sz w:val="22"/>
          <w:szCs w:val="22"/>
        </w:rPr>
        <w:t xml:space="preserve">istocompatibility </w:t>
      </w:r>
      <w:r>
        <w:rPr>
          <w:rFonts w:ascii="Arial" w:hAnsi="Arial" w:cs="Arial"/>
          <w:sz w:val="22"/>
          <w:szCs w:val="22"/>
        </w:rPr>
        <w:t>C</w:t>
      </w:r>
      <w:r w:rsidRPr="00574330">
        <w:rPr>
          <w:rFonts w:ascii="Arial" w:hAnsi="Arial" w:cs="Arial"/>
          <w:sz w:val="22"/>
          <w:szCs w:val="22"/>
        </w:rPr>
        <w:t>omplex class I</w:t>
      </w:r>
    </w:p>
    <w:p w14:paraId="4B0BAC09" w14:textId="77777777" w:rsidR="00574330" w:rsidRDefault="00574330" w:rsidP="000414A0">
      <w:pPr>
        <w:spacing w:line="360" w:lineRule="auto"/>
        <w:rPr>
          <w:rFonts w:ascii="Arial" w:hAnsi="Arial" w:cs="Arial"/>
          <w:sz w:val="22"/>
          <w:szCs w:val="22"/>
        </w:rPr>
      </w:pPr>
      <w:r w:rsidRPr="000414A0">
        <w:rPr>
          <w:rFonts w:ascii="Arial" w:hAnsi="Arial" w:cs="Arial"/>
          <w:b/>
          <w:bCs/>
          <w:sz w:val="22"/>
          <w:szCs w:val="22"/>
        </w:rPr>
        <w:t>MHC II</w:t>
      </w:r>
      <w:r>
        <w:rPr>
          <w:rFonts w:ascii="Arial" w:hAnsi="Arial" w:cs="Arial"/>
          <w:sz w:val="22"/>
          <w:szCs w:val="22"/>
        </w:rPr>
        <w:t xml:space="preserve"> -</w:t>
      </w:r>
      <w:r w:rsidRPr="00574330">
        <w:t xml:space="preserve"> </w:t>
      </w:r>
      <w:r>
        <w:rPr>
          <w:rFonts w:ascii="Arial" w:hAnsi="Arial" w:cs="Arial"/>
          <w:sz w:val="22"/>
          <w:szCs w:val="22"/>
        </w:rPr>
        <w:t>M</w:t>
      </w:r>
      <w:r w:rsidRPr="00574330">
        <w:rPr>
          <w:rFonts w:ascii="Arial" w:hAnsi="Arial" w:cs="Arial"/>
          <w:sz w:val="22"/>
          <w:szCs w:val="22"/>
        </w:rPr>
        <w:t xml:space="preserve">ajor </w:t>
      </w:r>
      <w:r>
        <w:rPr>
          <w:rFonts w:ascii="Arial" w:hAnsi="Arial" w:cs="Arial"/>
          <w:sz w:val="22"/>
          <w:szCs w:val="22"/>
        </w:rPr>
        <w:t>H</w:t>
      </w:r>
      <w:r w:rsidRPr="00574330">
        <w:rPr>
          <w:rFonts w:ascii="Arial" w:hAnsi="Arial" w:cs="Arial"/>
          <w:sz w:val="22"/>
          <w:szCs w:val="22"/>
        </w:rPr>
        <w:t xml:space="preserve">istocompatibility </w:t>
      </w:r>
      <w:r>
        <w:rPr>
          <w:rFonts w:ascii="Arial" w:hAnsi="Arial" w:cs="Arial"/>
          <w:sz w:val="22"/>
          <w:szCs w:val="22"/>
        </w:rPr>
        <w:t>C</w:t>
      </w:r>
      <w:r w:rsidRPr="00574330">
        <w:rPr>
          <w:rFonts w:ascii="Arial" w:hAnsi="Arial" w:cs="Arial"/>
          <w:sz w:val="22"/>
          <w:szCs w:val="22"/>
        </w:rPr>
        <w:t>omplex class II</w:t>
      </w:r>
    </w:p>
    <w:p w14:paraId="19D3B57B" w14:textId="77777777" w:rsidR="00574330" w:rsidRPr="00A555FB" w:rsidRDefault="00574330" w:rsidP="000414A0">
      <w:pPr>
        <w:spacing w:line="360" w:lineRule="auto"/>
        <w:rPr>
          <w:rFonts w:ascii="Arial" w:hAnsi="Arial" w:cs="Arial"/>
          <w:sz w:val="22"/>
          <w:szCs w:val="22"/>
        </w:rPr>
      </w:pPr>
      <w:r w:rsidRPr="000414A0">
        <w:rPr>
          <w:rFonts w:ascii="Arial" w:hAnsi="Arial" w:cs="Arial"/>
          <w:b/>
          <w:bCs/>
          <w:sz w:val="22"/>
          <w:szCs w:val="22"/>
        </w:rPr>
        <w:t>NF-kB</w:t>
      </w:r>
      <w:r w:rsidRPr="00A555FB">
        <w:rPr>
          <w:rFonts w:ascii="Arial" w:hAnsi="Arial" w:cs="Arial"/>
          <w:sz w:val="22"/>
          <w:szCs w:val="22"/>
        </w:rPr>
        <w:t xml:space="preserve"> - Nuclear Factor kappa-light-chain-enhancer of activated B cells</w:t>
      </w:r>
    </w:p>
    <w:p w14:paraId="3495DE91" w14:textId="77777777" w:rsidR="00574330" w:rsidRPr="00A555FB" w:rsidRDefault="00574330" w:rsidP="000414A0">
      <w:pPr>
        <w:spacing w:line="360" w:lineRule="auto"/>
        <w:rPr>
          <w:rFonts w:ascii="Arial" w:hAnsi="Arial" w:cs="Arial"/>
          <w:sz w:val="22"/>
          <w:szCs w:val="22"/>
        </w:rPr>
      </w:pPr>
      <w:r w:rsidRPr="000414A0">
        <w:rPr>
          <w:rFonts w:ascii="Arial" w:hAnsi="Arial" w:cs="Arial"/>
          <w:b/>
          <w:bCs/>
          <w:sz w:val="22"/>
          <w:szCs w:val="22"/>
        </w:rPr>
        <w:t>NLRP3</w:t>
      </w:r>
      <w:r w:rsidRPr="00A555FB">
        <w:rPr>
          <w:rFonts w:ascii="Arial" w:hAnsi="Arial" w:cs="Arial"/>
          <w:sz w:val="22"/>
          <w:szCs w:val="22"/>
        </w:rPr>
        <w:t xml:space="preserve"> - NOD-like receptor thermal protein domain associated protein 3</w:t>
      </w:r>
    </w:p>
    <w:p w14:paraId="74882861" w14:textId="77777777" w:rsidR="00574330" w:rsidRPr="00A555FB" w:rsidRDefault="00574330" w:rsidP="000414A0">
      <w:pPr>
        <w:spacing w:line="360" w:lineRule="auto"/>
        <w:rPr>
          <w:rFonts w:ascii="Arial" w:hAnsi="Arial" w:cs="Arial"/>
          <w:sz w:val="22"/>
          <w:szCs w:val="22"/>
        </w:rPr>
      </w:pPr>
      <w:r w:rsidRPr="000414A0">
        <w:rPr>
          <w:rFonts w:ascii="Arial" w:hAnsi="Arial" w:cs="Arial"/>
          <w:b/>
          <w:bCs/>
          <w:sz w:val="22"/>
          <w:szCs w:val="22"/>
        </w:rPr>
        <w:t>NOX-2</w:t>
      </w:r>
      <w:r w:rsidRPr="00A555FB">
        <w:rPr>
          <w:rFonts w:ascii="Arial" w:hAnsi="Arial" w:cs="Arial"/>
          <w:sz w:val="22"/>
          <w:szCs w:val="22"/>
        </w:rPr>
        <w:t xml:space="preserve"> - NADPH oxidase 2</w:t>
      </w:r>
    </w:p>
    <w:p w14:paraId="26820AEC" w14:textId="77777777" w:rsidR="00574330" w:rsidRPr="00A555FB" w:rsidRDefault="00574330" w:rsidP="000414A0">
      <w:pPr>
        <w:spacing w:line="360" w:lineRule="auto"/>
        <w:rPr>
          <w:rFonts w:ascii="Arial" w:hAnsi="Arial" w:cs="Arial"/>
          <w:sz w:val="22"/>
          <w:szCs w:val="22"/>
        </w:rPr>
      </w:pPr>
      <w:r w:rsidRPr="000414A0">
        <w:rPr>
          <w:rFonts w:ascii="Arial" w:hAnsi="Arial" w:cs="Arial"/>
          <w:b/>
          <w:bCs/>
          <w:sz w:val="22"/>
          <w:szCs w:val="22"/>
        </w:rPr>
        <w:t>STAT5</w:t>
      </w:r>
      <w:r w:rsidRPr="00A555FB">
        <w:rPr>
          <w:rFonts w:ascii="Arial" w:hAnsi="Arial" w:cs="Arial"/>
          <w:sz w:val="22"/>
          <w:szCs w:val="22"/>
        </w:rPr>
        <w:t xml:space="preserve"> - Signal Transducer and Activator of Transcription 5</w:t>
      </w:r>
    </w:p>
    <w:p w14:paraId="65E9D8F9" w14:textId="77777777" w:rsidR="00574330" w:rsidRPr="00A555FB" w:rsidRDefault="00574330" w:rsidP="000414A0">
      <w:pPr>
        <w:spacing w:line="360" w:lineRule="auto"/>
        <w:rPr>
          <w:rFonts w:ascii="Arial" w:hAnsi="Arial" w:cs="Arial"/>
          <w:sz w:val="22"/>
          <w:szCs w:val="22"/>
        </w:rPr>
      </w:pPr>
      <w:r w:rsidRPr="000414A0">
        <w:rPr>
          <w:rFonts w:ascii="Arial" w:hAnsi="Arial" w:cs="Arial"/>
          <w:b/>
          <w:bCs/>
          <w:sz w:val="22"/>
          <w:szCs w:val="22"/>
        </w:rPr>
        <w:t>T-bet</w:t>
      </w:r>
      <w:r w:rsidRPr="00A555FB">
        <w:rPr>
          <w:rFonts w:ascii="Arial" w:hAnsi="Arial" w:cs="Arial"/>
          <w:sz w:val="22"/>
          <w:szCs w:val="22"/>
        </w:rPr>
        <w:t xml:space="preserve"> - T-box expressed in T cells (officially known as TBX21)</w:t>
      </w:r>
    </w:p>
    <w:p w14:paraId="5DB29B0C" w14:textId="28BEADC5" w:rsidR="000414A0" w:rsidRPr="000414A0" w:rsidRDefault="000414A0" w:rsidP="000414A0">
      <w:pPr>
        <w:spacing w:line="360" w:lineRule="auto"/>
        <w:rPr>
          <w:rFonts w:ascii="Arial" w:hAnsi="Arial" w:cs="Arial"/>
          <w:sz w:val="22"/>
          <w:szCs w:val="22"/>
        </w:rPr>
      </w:pPr>
      <w:r w:rsidRPr="000414A0">
        <w:rPr>
          <w:rFonts w:ascii="Arial" w:hAnsi="Arial" w:cs="Arial"/>
          <w:b/>
          <w:bCs/>
          <w:sz w:val="22"/>
          <w:szCs w:val="22"/>
        </w:rPr>
        <w:lastRenderedPageBreak/>
        <w:t xml:space="preserve">Th1 </w:t>
      </w:r>
      <w:r w:rsidRPr="000414A0">
        <w:rPr>
          <w:rFonts w:ascii="Arial" w:hAnsi="Arial" w:cs="Arial"/>
          <w:sz w:val="22"/>
          <w:szCs w:val="22"/>
        </w:rPr>
        <w:t>- T helper type 1 cells</w:t>
      </w:r>
    </w:p>
    <w:p w14:paraId="19ED00C0" w14:textId="11BD68BB" w:rsidR="000414A0" w:rsidRDefault="000414A0" w:rsidP="000414A0">
      <w:pPr>
        <w:spacing w:line="360" w:lineRule="auto"/>
        <w:rPr>
          <w:rFonts w:ascii="Arial" w:hAnsi="Arial" w:cs="Arial"/>
          <w:b/>
          <w:bCs/>
          <w:sz w:val="22"/>
          <w:szCs w:val="22"/>
        </w:rPr>
      </w:pPr>
      <w:r w:rsidRPr="000414A0">
        <w:rPr>
          <w:rFonts w:ascii="Arial" w:hAnsi="Arial" w:cs="Arial"/>
          <w:b/>
          <w:bCs/>
          <w:sz w:val="22"/>
          <w:szCs w:val="22"/>
        </w:rPr>
        <w:t xml:space="preserve">Th1 </w:t>
      </w:r>
      <w:r w:rsidRPr="000414A0">
        <w:rPr>
          <w:rFonts w:ascii="Arial" w:hAnsi="Arial" w:cs="Arial"/>
          <w:sz w:val="22"/>
          <w:szCs w:val="22"/>
        </w:rPr>
        <w:t>- T helper type 1 cells</w:t>
      </w:r>
    </w:p>
    <w:p w14:paraId="5735AF1C" w14:textId="4E98C9EA" w:rsidR="00574330" w:rsidRPr="00A555FB" w:rsidRDefault="00574330" w:rsidP="000414A0">
      <w:pPr>
        <w:spacing w:line="360" w:lineRule="auto"/>
        <w:rPr>
          <w:rFonts w:ascii="Arial" w:hAnsi="Arial" w:cs="Arial"/>
          <w:sz w:val="22"/>
          <w:szCs w:val="22"/>
        </w:rPr>
      </w:pPr>
      <w:r w:rsidRPr="000414A0">
        <w:rPr>
          <w:rFonts w:ascii="Arial" w:hAnsi="Arial" w:cs="Arial"/>
          <w:b/>
          <w:bCs/>
          <w:sz w:val="22"/>
          <w:szCs w:val="22"/>
        </w:rPr>
        <w:t>TLR4</w:t>
      </w:r>
      <w:r w:rsidR="000414A0">
        <w:rPr>
          <w:rFonts w:ascii="Arial" w:hAnsi="Arial" w:cs="Arial"/>
          <w:b/>
          <w:bCs/>
          <w:sz w:val="22"/>
          <w:szCs w:val="22"/>
        </w:rPr>
        <w:t xml:space="preserve"> </w:t>
      </w:r>
      <w:r>
        <w:rPr>
          <w:rFonts w:ascii="Arial" w:hAnsi="Arial" w:cs="Arial"/>
          <w:sz w:val="22"/>
          <w:szCs w:val="22"/>
        </w:rPr>
        <w:t xml:space="preserve">- </w:t>
      </w:r>
      <w:r w:rsidRPr="00A555FB">
        <w:rPr>
          <w:rFonts w:ascii="Arial" w:hAnsi="Arial" w:cs="Arial"/>
          <w:sz w:val="22"/>
          <w:szCs w:val="22"/>
        </w:rPr>
        <w:t>Toll-like receptor 4</w:t>
      </w:r>
    </w:p>
    <w:p w14:paraId="418B992B" w14:textId="5B3770CF" w:rsidR="00574330" w:rsidRPr="00A555FB" w:rsidRDefault="00574330" w:rsidP="000414A0">
      <w:pPr>
        <w:spacing w:line="360" w:lineRule="auto"/>
        <w:rPr>
          <w:rFonts w:ascii="Arial" w:hAnsi="Arial" w:cs="Arial"/>
          <w:sz w:val="22"/>
          <w:szCs w:val="22"/>
        </w:rPr>
      </w:pPr>
      <w:r w:rsidRPr="000414A0">
        <w:rPr>
          <w:rFonts w:ascii="Arial" w:hAnsi="Arial" w:cs="Arial"/>
          <w:b/>
          <w:bCs/>
          <w:sz w:val="22"/>
          <w:szCs w:val="22"/>
        </w:rPr>
        <w:t>TNF-a</w:t>
      </w:r>
      <w:r w:rsidRPr="00A555FB">
        <w:rPr>
          <w:rFonts w:ascii="Arial" w:hAnsi="Arial" w:cs="Arial"/>
          <w:sz w:val="22"/>
          <w:szCs w:val="22"/>
        </w:rPr>
        <w:t xml:space="preserve"> - Tumo</w:t>
      </w:r>
      <w:r w:rsidR="00961DE1">
        <w:rPr>
          <w:rFonts w:ascii="Arial" w:hAnsi="Arial" w:cs="Arial"/>
          <w:sz w:val="22"/>
          <w:szCs w:val="22"/>
        </w:rPr>
        <w:t>u</w:t>
      </w:r>
      <w:r w:rsidRPr="00A555FB">
        <w:rPr>
          <w:rFonts w:ascii="Arial" w:hAnsi="Arial" w:cs="Arial"/>
          <w:sz w:val="22"/>
          <w:szCs w:val="22"/>
        </w:rPr>
        <w:t>r Necrosis Factor alpha</w:t>
      </w:r>
    </w:p>
    <w:p w14:paraId="3D4613EC" w14:textId="77777777" w:rsidR="00E82636" w:rsidRDefault="00E82636" w:rsidP="008E34A7">
      <w:pPr>
        <w:spacing w:line="360" w:lineRule="auto"/>
        <w:rPr>
          <w:rFonts w:ascii="Arial" w:hAnsi="Arial" w:cs="Arial"/>
          <w:sz w:val="22"/>
          <w:szCs w:val="22"/>
        </w:rPr>
      </w:pPr>
    </w:p>
    <w:p w14:paraId="38FF9B0F" w14:textId="77777777" w:rsidR="00E82636" w:rsidRDefault="00E82636" w:rsidP="008E34A7">
      <w:pPr>
        <w:spacing w:line="360" w:lineRule="auto"/>
        <w:rPr>
          <w:rFonts w:ascii="Arial" w:hAnsi="Arial" w:cs="Arial"/>
          <w:sz w:val="22"/>
          <w:szCs w:val="22"/>
        </w:rPr>
      </w:pPr>
    </w:p>
    <w:p w14:paraId="52CA59C4" w14:textId="77777777" w:rsidR="00E82636" w:rsidRDefault="00E82636" w:rsidP="008E34A7">
      <w:pPr>
        <w:spacing w:line="360" w:lineRule="auto"/>
        <w:rPr>
          <w:rFonts w:ascii="Arial" w:hAnsi="Arial" w:cs="Arial"/>
          <w:sz w:val="22"/>
          <w:szCs w:val="22"/>
        </w:rPr>
      </w:pPr>
    </w:p>
    <w:p w14:paraId="1AEBBE67" w14:textId="77777777" w:rsidR="00E82636" w:rsidRDefault="00E82636" w:rsidP="008E34A7">
      <w:pPr>
        <w:spacing w:line="360" w:lineRule="auto"/>
        <w:rPr>
          <w:rFonts w:ascii="Arial" w:hAnsi="Arial" w:cs="Arial"/>
          <w:sz w:val="22"/>
          <w:szCs w:val="22"/>
        </w:rPr>
      </w:pPr>
    </w:p>
    <w:p w14:paraId="4966365E" w14:textId="77777777" w:rsidR="00E82636" w:rsidRDefault="00E82636" w:rsidP="008E34A7">
      <w:pPr>
        <w:spacing w:line="360" w:lineRule="auto"/>
        <w:rPr>
          <w:rFonts w:ascii="Arial" w:hAnsi="Arial" w:cs="Arial"/>
          <w:sz w:val="22"/>
          <w:szCs w:val="22"/>
        </w:rPr>
      </w:pPr>
    </w:p>
    <w:p w14:paraId="0FB20535" w14:textId="77777777" w:rsidR="00E82636" w:rsidRDefault="00E82636" w:rsidP="008E34A7">
      <w:pPr>
        <w:spacing w:line="360" w:lineRule="auto"/>
        <w:rPr>
          <w:rFonts w:ascii="Arial" w:hAnsi="Arial" w:cs="Arial"/>
          <w:sz w:val="22"/>
          <w:szCs w:val="22"/>
        </w:rPr>
      </w:pPr>
    </w:p>
    <w:p w14:paraId="5396F6AB" w14:textId="77777777" w:rsidR="00E82636" w:rsidRDefault="00E82636" w:rsidP="008E34A7">
      <w:pPr>
        <w:spacing w:line="360" w:lineRule="auto"/>
        <w:rPr>
          <w:rFonts w:ascii="Arial" w:hAnsi="Arial" w:cs="Arial"/>
          <w:sz w:val="22"/>
          <w:szCs w:val="22"/>
        </w:rPr>
      </w:pPr>
    </w:p>
    <w:p w14:paraId="345116E9" w14:textId="77777777" w:rsidR="00E82636" w:rsidRDefault="00E82636" w:rsidP="008E34A7">
      <w:pPr>
        <w:spacing w:line="360" w:lineRule="auto"/>
        <w:rPr>
          <w:rFonts w:ascii="Arial" w:hAnsi="Arial" w:cs="Arial"/>
          <w:sz w:val="22"/>
          <w:szCs w:val="22"/>
        </w:rPr>
      </w:pPr>
    </w:p>
    <w:p w14:paraId="7A1BE93C" w14:textId="77777777" w:rsidR="00E82636" w:rsidRDefault="00E82636" w:rsidP="008E34A7">
      <w:pPr>
        <w:spacing w:line="360" w:lineRule="auto"/>
        <w:rPr>
          <w:rFonts w:ascii="Arial" w:hAnsi="Arial" w:cs="Arial"/>
          <w:sz w:val="22"/>
          <w:szCs w:val="22"/>
        </w:rPr>
      </w:pPr>
    </w:p>
    <w:p w14:paraId="67D9F9B4" w14:textId="77777777" w:rsidR="00E82636" w:rsidRDefault="00E82636" w:rsidP="008E34A7">
      <w:pPr>
        <w:spacing w:line="360" w:lineRule="auto"/>
        <w:rPr>
          <w:rFonts w:ascii="Arial" w:hAnsi="Arial" w:cs="Arial"/>
          <w:sz w:val="22"/>
          <w:szCs w:val="22"/>
        </w:rPr>
      </w:pPr>
    </w:p>
    <w:p w14:paraId="0A4455A0" w14:textId="77777777" w:rsidR="00E82636" w:rsidRDefault="00E82636" w:rsidP="008E34A7">
      <w:pPr>
        <w:spacing w:line="360" w:lineRule="auto"/>
        <w:rPr>
          <w:rFonts w:ascii="Arial" w:hAnsi="Arial" w:cs="Arial"/>
          <w:sz w:val="22"/>
          <w:szCs w:val="22"/>
        </w:rPr>
      </w:pPr>
    </w:p>
    <w:p w14:paraId="5D441653" w14:textId="77777777" w:rsidR="00E82636" w:rsidRDefault="00E82636" w:rsidP="008E34A7">
      <w:pPr>
        <w:spacing w:line="360" w:lineRule="auto"/>
        <w:rPr>
          <w:rFonts w:ascii="Arial" w:hAnsi="Arial" w:cs="Arial"/>
          <w:sz w:val="22"/>
          <w:szCs w:val="22"/>
        </w:rPr>
      </w:pPr>
    </w:p>
    <w:p w14:paraId="284E3FD4" w14:textId="77777777" w:rsidR="00E82636" w:rsidRDefault="00E82636" w:rsidP="008E34A7">
      <w:pPr>
        <w:spacing w:line="360" w:lineRule="auto"/>
        <w:rPr>
          <w:rFonts w:ascii="Arial" w:hAnsi="Arial" w:cs="Arial"/>
          <w:sz w:val="22"/>
          <w:szCs w:val="22"/>
        </w:rPr>
      </w:pPr>
    </w:p>
    <w:p w14:paraId="6585B29E" w14:textId="77777777" w:rsidR="00E82636" w:rsidRDefault="00E82636" w:rsidP="008E34A7">
      <w:pPr>
        <w:spacing w:line="360" w:lineRule="auto"/>
        <w:rPr>
          <w:rFonts w:ascii="Arial" w:hAnsi="Arial" w:cs="Arial"/>
          <w:sz w:val="22"/>
          <w:szCs w:val="22"/>
        </w:rPr>
      </w:pPr>
    </w:p>
    <w:p w14:paraId="410F637A" w14:textId="77777777" w:rsidR="00E82636" w:rsidRDefault="00E82636" w:rsidP="008E34A7">
      <w:pPr>
        <w:spacing w:line="360" w:lineRule="auto"/>
        <w:rPr>
          <w:rFonts w:ascii="Arial" w:hAnsi="Arial" w:cs="Arial"/>
          <w:sz w:val="22"/>
          <w:szCs w:val="22"/>
        </w:rPr>
      </w:pPr>
    </w:p>
    <w:p w14:paraId="02070F36" w14:textId="77777777" w:rsidR="00E82636" w:rsidRDefault="00E82636" w:rsidP="008E34A7">
      <w:pPr>
        <w:spacing w:line="360" w:lineRule="auto"/>
        <w:rPr>
          <w:rFonts w:ascii="Arial" w:hAnsi="Arial" w:cs="Arial"/>
          <w:sz w:val="22"/>
          <w:szCs w:val="22"/>
        </w:rPr>
      </w:pPr>
    </w:p>
    <w:p w14:paraId="016BC5E0" w14:textId="77777777" w:rsidR="00E82636" w:rsidRDefault="00E82636" w:rsidP="008E34A7">
      <w:pPr>
        <w:spacing w:line="360" w:lineRule="auto"/>
        <w:rPr>
          <w:rFonts w:ascii="Arial" w:hAnsi="Arial" w:cs="Arial"/>
          <w:sz w:val="22"/>
          <w:szCs w:val="22"/>
        </w:rPr>
      </w:pPr>
    </w:p>
    <w:p w14:paraId="0BFE0C8A" w14:textId="77777777" w:rsidR="00E82636" w:rsidRDefault="00E82636" w:rsidP="008E34A7">
      <w:pPr>
        <w:spacing w:line="360" w:lineRule="auto"/>
        <w:rPr>
          <w:rFonts w:ascii="Arial" w:hAnsi="Arial" w:cs="Arial"/>
          <w:sz w:val="22"/>
          <w:szCs w:val="22"/>
        </w:rPr>
      </w:pPr>
    </w:p>
    <w:p w14:paraId="6F06AEF0" w14:textId="77777777" w:rsidR="00E82636" w:rsidRDefault="00E82636" w:rsidP="008E34A7">
      <w:pPr>
        <w:spacing w:line="360" w:lineRule="auto"/>
        <w:rPr>
          <w:rFonts w:ascii="Arial" w:hAnsi="Arial" w:cs="Arial"/>
          <w:sz w:val="22"/>
          <w:szCs w:val="22"/>
        </w:rPr>
      </w:pPr>
    </w:p>
    <w:p w14:paraId="20E80E63" w14:textId="77777777" w:rsidR="00E82636" w:rsidRDefault="00E82636" w:rsidP="008E34A7">
      <w:pPr>
        <w:spacing w:line="360" w:lineRule="auto"/>
        <w:rPr>
          <w:rFonts w:ascii="Arial" w:hAnsi="Arial" w:cs="Arial"/>
          <w:sz w:val="22"/>
          <w:szCs w:val="22"/>
        </w:rPr>
      </w:pPr>
    </w:p>
    <w:p w14:paraId="2D22114A" w14:textId="77777777" w:rsidR="00E82636" w:rsidRDefault="00E82636" w:rsidP="008E34A7">
      <w:pPr>
        <w:spacing w:line="360" w:lineRule="auto"/>
        <w:rPr>
          <w:rFonts w:ascii="Arial" w:hAnsi="Arial" w:cs="Arial"/>
          <w:sz w:val="22"/>
          <w:szCs w:val="22"/>
        </w:rPr>
      </w:pPr>
    </w:p>
    <w:p w14:paraId="58FA1E39" w14:textId="77777777" w:rsidR="00E82636" w:rsidRDefault="00E82636" w:rsidP="008E34A7">
      <w:pPr>
        <w:spacing w:line="360" w:lineRule="auto"/>
        <w:rPr>
          <w:rFonts w:ascii="Arial" w:hAnsi="Arial" w:cs="Arial"/>
          <w:sz w:val="22"/>
          <w:szCs w:val="22"/>
        </w:rPr>
      </w:pPr>
    </w:p>
    <w:p w14:paraId="71EF5BA9" w14:textId="77777777" w:rsidR="00E82636" w:rsidRDefault="00E82636" w:rsidP="008E34A7">
      <w:pPr>
        <w:spacing w:line="360" w:lineRule="auto"/>
        <w:rPr>
          <w:rFonts w:ascii="Arial" w:hAnsi="Arial" w:cs="Arial"/>
          <w:sz w:val="22"/>
          <w:szCs w:val="22"/>
        </w:rPr>
      </w:pPr>
    </w:p>
    <w:p w14:paraId="1DBE5724" w14:textId="77777777" w:rsidR="00E82636" w:rsidRDefault="00E82636" w:rsidP="008E34A7">
      <w:pPr>
        <w:spacing w:line="360" w:lineRule="auto"/>
        <w:rPr>
          <w:rFonts w:ascii="Arial" w:hAnsi="Arial" w:cs="Arial"/>
          <w:sz w:val="22"/>
          <w:szCs w:val="22"/>
        </w:rPr>
      </w:pPr>
    </w:p>
    <w:p w14:paraId="3A1F7295" w14:textId="77777777" w:rsidR="00E82636" w:rsidRDefault="00E82636" w:rsidP="008E34A7">
      <w:pPr>
        <w:spacing w:line="360" w:lineRule="auto"/>
        <w:rPr>
          <w:rFonts w:ascii="Arial" w:hAnsi="Arial" w:cs="Arial"/>
          <w:sz w:val="22"/>
          <w:szCs w:val="22"/>
        </w:rPr>
      </w:pPr>
    </w:p>
    <w:p w14:paraId="4C7E915D" w14:textId="77777777" w:rsidR="00E82636" w:rsidRDefault="00E82636" w:rsidP="008E34A7">
      <w:pPr>
        <w:spacing w:line="360" w:lineRule="auto"/>
        <w:rPr>
          <w:rFonts w:ascii="Arial" w:hAnsi="Arial" w:cs="Arial"/>
          <w:sz w:val="22"/>
          <w:szCs w:val="22"/>
        </w:rPr>
      </w:pPr>
    </w:p>
    <w:p w14:paraId="1DC221A0" w14:textId="77777777" w:rsidR="00E82636" w:rsidRDefault="00E82636" w:rsidP="008E34A7">
      <w:pPr>
        <w:spacing w:line="360" w:lineRule="auto"/>
        <w:rPr>
          <w:rFonts w:ascii="Arial" w:hAnsi="Arial" w:cs="Arial"/>
          <w:sz w:val="22"/>
          <w:szCs w:val="22"/>
        </w:rPr>
      </w:pPr>
    </w:p>
    <w:p w14:paraId="5F701703" w14:textId="77777777" w:rsidR="00E82636" w:rsidRDefault="00E82636" w:rsidP="008E34A7">
      <w:pPr>
        <w:spacing w:line="360" w:lineRule="auto"/>
        <w:rPr>
          <w:rFonts w:ascii="Arial" w:hAnsi="Arial" w:cs="Arial"/>
          <w:sz w:val="22"/>
          <w:szCs w:val="22"/>
        </w:rPr>
      </w:pPr>
    </w:p>
    <w:p w14:paraId="239CEE2B" w14:textId="77777777" w:rsidR="00E82636" w:rsidRDefault="00E82636" w:rsidP="008E34A7">
      <w:pPr>
        <w:spacing w:line="360" w:lineRule="auto"/>
        <w:rPr>
          <w:rFonts w:ascii="Arial" w:hAnsi="Arial" w:cs="Arial"/>
          <w:sz w:val="22"/>
          <w:szCs w:val="22"/>
        </w:rPr>
      </w:pPr>
    </w:p>
    <w:p w14:paraId="66854760" w14:textId="77777777" w:rsidR="00E82636" w:rsidRDefault="00E82636" w:rsidP="008E34A7">
      <w:pPr>
        <w:spacing w:line="360" w:lineRule="auto"/>
        <w:rPr>
          <w:rFonts w:ascii="Arial" w:hAnsi="Arial" w:cs="Arial"/>
          <w:sz w:val="22"/>
          <w:szCs w:val="22"/>
        </w:rPr>
      </w:pPr>
    </w:p>
    <w:p w14:paraId="78DEF0CC" w14:textId="77777777" w:rsidR="00E82636" w:rsidRDefault="00E82636" w:rsidP="008E34A7">
      <w:pPr>
        <w:spacing w:line="360" w:lineRule="auto"/>
        <w:rPr>
          <w:rFonts w:ascii="Arial" w:hAnsi="Arial" w:cs="Arial"/>
          <w:sz w:val="22"/>
          <w:szCs w:val="22"/>
        </w:rPr>
      </w:pPr>
    </w:p>
    <w:p w14:paraId="6C121B22" w14:textId="77777777" w:rsidR="00E82636" w:rsidRDefault="00E82636" w:rsidP="008E34A7">
      <w:pPr>
        <w:spacing w:line="360" w:lineRule="auto"/>
        <w:rPr>
          <w:rFonts w:ascii="Arial" w:hAnsi="Arial" w:cs="Arial"/>
          <w:sz w:val="22"/>
          <w:szCs w:val="22"/>
        </w:rPr>
      </w:pPr>
    </w:p>
    <w:p w14:paraId="05B221F2" w14:textId="77777777" w:rsidR="00E82636" w:rsidRDefault="00E82636" w:rsidP="008E34A7">
      <w:pPr>
        <w:spacing w:line="360" w:lineRule="auto"/>
        <w:rPr>
          <w:rFonts w:ascii="Arial" w:hAnsi="Arial" w:cs="Arial"/>
          <w:sz w:val="22"/>
          <w:szCs w:val="22"/>
        </w:rPr>
      </w:pPr>
    </w:p>
    <w:p w14:paraId="6EFBC7B6" w14:textId="77777777" w:rsidR="00574330" w:rsidRDefault="00574330" w:rsidP="008E34A7">
      <w:pPr>
        <w:spacing w:line="360" w:lineRule="auto"/>
        <w:rPr>
          <w:rFonts w:ascii="Arial" w:hAnsi="Arial" w:cs="Arial"/>
          <w:sz w:val="22"/>
          <w:szCs w:val="22"/>
        </w:rPr>
      </w:pPr>
    </w:p>
    <w:p w14:paraId="603B01A1" w14:textId="6BB23A3E" w:rsidR="00B75806" w:rsidRPr="00212FFB" w:rsidRDefault="008779B4" w:rsidP="008E34A7">
      <w:pPr>
        <w:pStyle w:val="Heading1"/>
        <w:numPr>
          <w:ilvl w:val="0"/>
          <w:numId w:val="35"/>
        </w:numPr>
        <w:pBdr>
          <w:bottom w:val="single" w:sz="18" w:space="3" w:color="auto"/>
        </w:pBdr>
        <w:spacing w:line="360" w:lineRule="auto"/>
        <w:jc w:val="center"/>
        <w:rPr>
          <w:sz w:val="28"/>
          <w:szCs w:val="28"/>
        </w:rPr>
      </w:pPr>
      <w:bookmarkStart w:id="8" w:name="_Toc177552066"/>
      <w:r w:rsidRPr="0A6FCA6C">
        <w:rPr>
          <w:sz w:val="28"/>
          <w:szCs w:val="28"/>
        </w:rPr>
        <w:lastRenderedPageBreak/>
        <w:t>INTRODUCTION</w:t>
      </w:r>
      <w:bookmarkEnd w:id="8"/>
    </w:p>
    <w:p w14:paraId="52BA5F0B" w14:textId="77777777" w:rsidR="00B75806" w:rsidRPr="00212FFB" w:rsidRDefault="00B75806" w:rsidP="008E34A7">
      <w:pPr>
        <w:spacing w:line="360" w:lineRule="auto"/>
        <w:rPr>
          <w:rFonts w:ascii="Arial" w:hAnsi="Arial" w:cs="Arial"/>
          <w:sz w:val="22"/>
          <w:szCs w:val="22"/>
        </w:rPr>
      </w:pPr>
    </w:p>
    <w:p w14:paraId="438B3474" w14:textId="0438733A" w:rsidR="005D5B8E" w:rsidRPr="00511968" w:rsidRDefault="00511968" w:rsidP="008E34A7">
      <w:pPr>
        <w:spacing w:line="360" w:lineRule="auto"/>
        <w:ind w:firstLine="720"/>
        <w:rPr>
          <w:rFonts w:ascii="Arial" w:hAnsi="Arial" w:cs="Arial"/>
          <w:sz w:val="22"/>
          <w:szCs w:val="22"/>
        </w:rPr>
      </w:pPr>
      <w:r w:rsidRPr="00511968">
        <w:rPr>
          <w:rFonts w:ascii="Arial" w:hAnsi="Arial" w:cs="Arial"/>
          <w:sz w:val="22"/>
          <w:szCs w:val="22"/>
        </w:rPr>
        <w:t xml:space="preserve">Sepsis is a major health care burden with the mortality rate is high (between 15% and 20%), and &gt;40% increase in the risk of death especially with gram-negative bacteria (Breijyeh, Jubeh and Karaman, 2020). The infection triggers both innate and adaptive response. This affects the level of immunoregulatory molecules, and effector immune cells, resulting in tissue damage. Although one of the main treatments of sepsis are antibiotics, it was revealed to cause side effects, and worsen the condition of sepsis-induced immunosuppression. In parallel, The </w:t>
      </w:r>
      <w:r w:rsidR="008A5CA4">
        <w:rPr>
          <w:rFonts w:ascii="Arial" w:hAnsi="Arial" w:cs="Arial"/>
          <w:sz w:val="22"/>
          <w:szCs w:val="22"/>
        </w:rPr>
        <w:t>W</w:t>
      </w:r>
      <w:r w:rsidRPr="00511968">
        <w:rPr>
          <w:rFonts w:ascii="Arial" w:hAnsi="Arial" w:cs="Arial"/>
          <w:sz w:val="22"/>
          <w:szCs w:val="22"/>
        </w:rPr>
        <w:t xml:space="preserve">orld </w:t>
      </w:r>
      <w:r w:rsidR="008A5CA4">
        <w:rPr>
          <w:rFonts w:ascii="Arial" w:hAnsi="Arial" w:cs="Arial"/>
          <w:sz w:val="22"/>
          <w:szCs w:val="22"/>
        </w:rPr>
        <w:t>H</w:t>
      </w:r>
      <w:r w:rsidRPr="00511968">
        <w:rPr>
          <w:rFonts w:ascii="Arial" w:hAnsi="Arial" w:cs="Arial"/>
          <w:sz w:val="22"/>
          <w:szCs w:val="22"/>
        </w:rPr>
        <w:t>ealth Organisation (WHO) has declared antimicrobial resistance (AMR) a global health emergency, making medications for treating infection less effective, which could result in 10 million deaths per year. </w:t>
      </w:r>
    </w:p>
    <w:p w14:paraId="129BE6C0" w14:textId="6B6FF3F9" w:rsidR="0033422B" w:rsidRDefault="0033422B" w:rsidP="0033422B">
      <w:pPr>
        <w:pStyle w:val="Heading3"/>
        <w:shd w:val="clear" w:color="auto" w:fill="E6E6E6"/>
        <w:spacing w:line="360" w:lineRule="auto"/>
        <w:rPr>
          <w:sz w:val="22"/>
          <w:szCs w:val="22"/>
        </w:rPr>
      </w:pPr>
      <w:bookmarkStart w:id="9" w:name="_Toc177552067"/>
      <w:r>
        <w:rPr>
          <w:sz w:val="24"/>
          <w:szCs w:val="24"/>
        </w:rPr>
        <w:t>1.</w:t>
      </w:r>
      <w:r w:rsidRPr="0033422B">
        <w:rPr>
          <w:sz w:val="24"/>
          <w:szCs w:val="24"/>
        </w:rPr>
        <w:t xml:space="preserve"> </w:t>
      </w:r>
      <w:r>
        <w:rPr>
          <w:sz w:val="24"/>
          <w:szCs w:val="24"/>
        </w:rPr>
        <w:t>1 Immune System</w:t>
      </w:r>
      <w:bookmarkEnd w:id="9"/>
    </w:p>
    <w:p w14:paraId="5AD70481" w14:textId="77777777" w:rsidR="00511968" w:rsidRPr="00511968" w:rsidRDefault="00511968" w:rsidP="008E34A7">
      <w:pPr>
        <w:spacing w:line="360" w:lineRule="auto"/>
        <w:rPr>
          <w:rFonts w:ascii="Arial" w:hAnsi="Arial" w:cs="Arial"/>
          <w:sz w:val="22"/>
          <w:szCs w:val="22"/>
        </w:rPr>
      </w:pPr>
    </w:p>
    <w:p w14:paraId="05D4B583" w14:textId="77777777" w:rsidR="00511968" w:rsidRPr="00511968" w:rsidRDefault="00511968" w:rsidP="008E34A7">
      <w:pPr>
        <w:spacing w:line="360" w:lineRule="auto"/>
        <w:ind w:firstLine="720"/>
        <w:rPr>
          <w:rFonts w:ascii="Arial" w:hAnsi="Arial" w:cs="Arial"/>
          <w:sz w:val="22"/>
          <w:szCs w:val="22"/>
        </w:rPr>
      </w:pPr>
      <w:r w:rsidRPr="00511968">
        <w:rPr>
          <w:rFonts w:ascii="Arial" w:hAnsi="Arial" w:cs="Arial"/>
          <w:sz w:val="22"/>
          <w:szCs w:val="22"/>
        </w:rPr>
        <w:t xml:space="preserve">The immune system consists of innate and adaptive components that work together to provide defence against pathogens. Innate immunity, the initial line of defence, is rapid and non-specific. The adaptive immune response is a more specific and long defence against pathogens. </w:t>
      </w:r>
    </w:p>
    <w:p w14:paraId="4C44249A" w14:textId="77777777" w:rsidR="00511968" w:rsidRPr="00511968" w:rsidRDefault="00511968" w:rsidP="008E34A7">
      <w:pPr>
        <w:spacing w:line="360" w:lineRule="auto"/>
        <w:rPr>
          <w:rFonts w:ascii="Arial" w:hAnsi="Arial" w:cs="Arial"/>
          <w:sz w:val="22"/>
          <w:szCs w:val="22"/>
        </w:rPr>
      </w:pPr>
    </w:p>
    <w:p w14:paraId="589FAC02" w14:textId="59E493BF" w:rsidR="00511968" w:rsidRDefault="00511968" w:rsidP="008840B1">
      <w:pPr>
        <w:spacing w:line="360" w:lineRule="auto"/>
        <w:rPr>
          <w:rFonts w:ascii="Arial" w:hAnsi="Arial" w:cs="Arial"/>
          <w:sz w:val="22"/>
          <w:szCs w:val="22"/>
        </w:rPr>
      </w:pPr>
      <w:r w:rsidRPr="00511968">
        <w:rPr>
          <w:rFonts w:ascii="Arial" w:hAnsi="Arial" w:cs="Arial"/>
          <w:sz w:val="22"/>
          <w:szCs w:val="22"/>
        </w:rPr>
        <w:t xml:space="preserve">              The innate immune system is activated when pattern recognition receptors (PRRs) on immune cells detect pathogen-associated molecular patterns (PAMPs) from microbes and damage-associated molecular patterns (DAMPs) released during tissue damage (Christophides et al., 2002). </w:t>
      </w:r>
      <w:r w:rsidR="006544A1">
        <w:rPr>
          <w:rFonts w:ascii="Arial" w:hAnsi="Arial" w:cs="Arial"/>
          <w:sz w:val="22"/>
          <w:szCs w:val="22"/>
        </w:rPr>
        <w:t>T</w:t>
      </w:r>
      <w:r w:rsidRPr="00511968">
        <w:rPr>
          <w:rFonts w:ascii="Arial" w:hAnsi="Arial" w:cs="Arial"/>
          <w:sz w:val="22"/>
          <w:szCs w:val="22"/>
        </w:rPr>
        <w:t>his activation triggers the production of pro-inflammatory</w:t>
      </w:r>
      <w:r w:rsidR="009A362C">
        <w:rPr>
          <w:rFonts w:ascii="Arial" w:hAnsi="Arial" w:cs="Arial"/>
          <w:sz w:val="22"/>
          <w:szCs w:val="22"/>
          <w:lang w:val="en-US"/>
        </w:rPr>
        <w:t xml:space="preserve"> </w:t>
      </w:r>
      <w:r w:rsidRPr="00511968">
        <w:rPr>
          <w:rFonts w:ascii="Arial" w:hAnsi="Arial" w:cs="Arial"/>
          <w:sz w:val="22"/>
          <w:szCs w:val="22"/>
        </w:rPr>
        <w:t xml:space="preserve"> cytokines and chemokines, leading to the recruitment of neutrophils and macrophages. </w:t>
      </w:r>
      <w:r w:rsidR="00A83340">
        <w:rPr>
          <w:rFonts w:ascii="Arial" w:hAnsi="Arial" w:cs="Arial"/>
          <w:sz w:val="22"/>
          <w:szCs w:val="22"/>
          <w:lang w:val="en-US"/>
        </w:rPr>
        <w:t>P</w:t>
      </w:r>
      <w:r w:rsidRPr="00511968">
        <w:rPr>
          <w:rFonts w:ascii="Arial" w:hAnsi="Arial" w:cs="Arial"/>
          <w:sz w:val="22"/>
          <w:szCs w:val="22"/>
        </w:rPr>
        <w:t>roteins like kinases and transcriptional regulators are subsequently activated</w:t>
      </w:r>
      <w:r w:rsidR="008C5887" w:rsidRPr="00511968">
        <w:rPr>
          <w:rFonts w:ascii="Arial" w:hAnsi="Arial" w:cs="Arial"/>
          <w:sz w:val="22"/>
          <w:szCs w:val="22"/>
        </w:rPr>
        <w:t xml:space="preserve">, contributing to signal transduction pathways </w:t>
      </w:r>
      <w:r w:rsidRPr="00511968">
        <w:rPr>
          <w:rFonts w:ascii="Arial" w:hAnsi="Arial" w:cs="Arial"/>
          <w:sz w:val="22"/>
          <w:szCs w:val="22"/>
        </w:rPr>
        <w:t xml:space="preserve">(García-Patiño, García-Contreras and Licona-Limón, </w:t>
      </w:r>
      <w:proofErr w:type="gramStart"/>
      <w:r w:rsidRPr="00511968">
        <w:rPr>
          <w:rFonts w:ascii="Arial" w:hAnsi="Arial" w:cs="Arial"/>
          <w:sz w:val="22"/>
          <w:szCs w:val="22"/>
        </w:rPr>
        <w:t>2017</w:t>
      </w:r>
      <w:r w:rsidR="008C5887">
        <w:rPr>
          <w:rFonts w:ascii="Arial" w:hAnsi="Arial" w:cs="Arial"/>
          <w:sz w:val="22"/>
          <w:szCs w:val="22"/>
        </w:rPr>
        <w:t>)</w:t>
      </w:r>
      <w:r w:rsidRPr="00511968">
        <w:rPr>
          <w:rFonts w:ascii="Arial" w:hAnsi="Arial" w:cs="Arial"/>
          <w:sz w:val="22"/>
          <w:szCs w:val="22"/>
        </w:rPr>
        <w:t>(</w:t>
      </w:r>
      <w:proofErr w:type="gramEnd"/>
      <w:r w:rsidRPr="00511968">
        <w:rPr>
          <w:rFonts w:ascii="Arial" w:hAnsi="Arial" w:cs="Arial"/>
          <w:sz w:val="22"/>
          <w:szCs w:val="22"/>
        </w:rPr>
        <w:t xml:space="preserve">Christophides et al., 2002). After immune recognition, the effector response leads to pathogen elimination through phagocytosis. </w:t>
      </w:r>
      <w:r w:rsidR="00411852" w:rsidRPr="00411852">
        <w:rPr>
          <w:rFonts w:ascii="Arial" w:hAnsi="Arial" w:cs="Arial"/>
          <w:sz w:val="22"/>
          <w:szCs w:val="22"/>
        </w:rPr>
        <w:t>This induces the activation of antigen-presenting cells (APCs), such as macrophages, which present antigens via HLA class II molecules to helper T cells, initiating adaptive immune responses. Activated innate immune cells contribute to tissue inflammation by releasing pro-inflammatory mediators like TNF-</w:t>
      </w:r>
      <w:r w:rsidR="00154E7A" w:rsidRPr="00154E7A">
        <w:rPr>
          <w:rFonts w:ascii="Arial" w:hAnsi="Arial" w:cs="Arial"/>
          <w:sz w:val="22"/>
          <w:szCs w:val="22"/>
        </w:rPr>
        <w:t>a</w:t>
      </w:r>
      <w:r w:rsidR="00411852" w:rsidRPr="00411852">
        <w:rPr>
          <w:rFonts w:ascii="Arial" w:hAnsi="Arial" w:cs="Arial"/>
          <w:sz w:val="22"/>
          <w:szCs w:val="22"/>
        </w:rPr>
        <w:t>, IL-1, and IL-6, which can lead to the production of reactive oxygen species.</w:t>
      </w:r>
    </w:p>
    <w:p w14:paraId="028B4964" w14:textId="77777777" w:rsidR="00411852" w:rsidRPr="00511968" w:rsidRDefault="00411852" w:rsidP="008840B1">
      <w:pPr>
        <w:spacing w:line="360" w:lineRule="auto"/>
        <w:rPr>
          <w:rFonts w:ascii="Arial" w:hAnsi="Arial" w:cs="Arial"/>
          <w:sz w:val="22"/>
          <w:szCs w:val="22"/>
        </w:rPr>
      </w:pPr>
    </w:p>
    <w:p w14:paraId="0096B959" w14:textId="5BC0E8AE" w:rsidR="00511968" w:rsidRPr="00B61438" w:rsidRDefault="00511968" w:rsidP="008840B1">
      <w:pPr>
        <w:spacing w:line="360" w:lineRule="auto"/>
        <w:ind w:firstLine="720"/>
        <w:rPr>
          <w:rFonts w:ascii="Arial" w:hAnsi="Arial" w:cs="Arial"/>
          <w:sz w:val="22"/>
          <w:szCs w:val="22"/>
        </w:rPr>
      </w:pPr>
      <w:r w:rsidRPr="00511968">
        <w:rPr>
          <w:rFonts w:ascii="Arial" w:hAnsi="Arial" w:cs="Arial"/>
          <w:sz w:val="22"/>
          <w:szCs w:val="22"/>
        </w:rPr>
        <w:t xml:space="preserve">Alongside innate immune responses, tissue inflammation involves the infiltration of adaptive immune cells (Yi et al., 2019). </w:t>
      </w:r>
      <w:r w:rsidR="006544A1">
        <w:rPr>
          <w:rFonts w:ascii="Arial" w:hAnsi="Arial" w:cs="Arial"/>
          <w:sz w:val="22"/>
          <w:szCs w:val="22"/>
        </w:rPr>
        <w:t>Adaptive immune cells,</w:t>
      </w:r>
      <w:r w:rsidRPr="00511968">
        <w:rPr>
          <w:rFonts w:ascii="Arial" w:hAnsi="Arial" w:cs="Arial"/>
          <w:sz w:val="22"/>
          <w:szCs w:val="22"/>
        </w:rPr>
        <w:t xml:space="preserve"> including T and B lymphocytes, convey antigen-specific immune responses. T cells differentiate into effector T cells, producing pro- or anti-inflammatory cytokines, while B cells differentiate into plasma cells, generating specific antibodies (Sage et al., 2019)(Saigusa, Winkels and Ley, 2020). Adaptive immunity is highly specific, mediated by T and B cells. T cells engage in a multi-step response beginning with the interaction of </w:t>
      </w:r>
      <w:r w:rsidRPr="00511968">
        <w:rPr>
          <w:rFonts w:ascii="Arial" w:hAnsi="Arial" w:cs="Arial"/>
          <w:sz w:val="22"/>
          <w:szCs w:val="22"/>
        </w:rPr>
        <w:lastRenderedPageBreak/>
        <w:t>T cell receptors (TCRs) with antigens presented by MHC complexes, followed by balancing signals from immunological checkpoints, which involve in stimulatory and inhibitory molecular pairs</w:t>
      </w:r>
      <w:r w:rsidR="00574330" w:rsidRPr="00574330">
        <w:rPr>
          <w:rFonts w:ascii="Arial" w:hAnsi="Arial" w:cs="Arial"/>
          <w:sz w:val="22"/>
          <w:szCs w:val="22"/>
        </w:rPr>
        <w:t xml:space="preserve"> such as CD28/CD80-CD86 for stimulation and PD-1/PD-L1 for inhibition</w:t>
      </w:r>
      <w:r w:rsidR="00574330">
        <w:rPr>
          <w:rFonts w:ascii="Arial" w:hAnsi="Arial" w:cs="Arial"/>
          <w:sz w:val="22"/>
          <w:szCs w:val="22"/>
        </w:rPr>
        <w:t xml:space="preserve"> </w:t>
      </w:r>
      <w:r w:rsidRPr="00511968">
        <w:rPr>
          <w:rFonts w:ascii="Arial" w:hAnsi="Arial" w:cs="Arial"/>
          <w:sz w:val="22"/>
          <w:szCs w:val="22"/>
        </w:rPr>
        <w:t xml:space="preserve">(Dai et al., 2017). Cytokine stimulation then promotes T cell proliferation and differentiation, enhancing cell activation (Dai et al., 2017) (Gerner et al., 2013). B cells works together with T cells with their ability to differentiate between self and non-self, ensuring recognition of foreign antigens over self-antigens. </w:t>
      </w:r>
      <w:r w:rsidR="00B61438" w:rsidRPr="00B61438">
        <w:rPr>
          <w:rFonts w:ascii="Arial" w:hAnsi="Arial" w:cs="Arial"/>
          <w:sz w:val="22"/>
          <w:szCs w:val="22"/>
        </w:rPr>
        <w:t>In collaboration with CD4+</w:t>
      </w:r>
      <w:r w:rsidR="008A5CA4">
        <w:rPr>
          <w:rFonts w:ascii="Arial" w:hAnsi="Arial" w:cs="Arial"/>
          <w:sz w:val="22"/>
          <w:szCs w:val="22"/>
        </w:rPr>
        <w:t xml:space="preserve"> </w:t>
      </w:r>
      <w:r w:rsidR="00B61438" w:rsidRPr="00B61438">
        <w:rPr>
          <w:rFonts w:ascii="Arial" w:hAnsi="Arial" w:cs="Arial"/>
          <w:sz w:val="22"/>
          <w:szCs w:val="22"/>
        </w:rPr>
        <w:t>T cells, B cells respond to various signals, including antigen recognition, immune checkpoints, and cytokine stimulation. Subsequently, B cells develop a memory capacity that allows for the recollection of past antigen encounters. This memory attribute significantly enhances future interactions, facilitating a more effective and rapid immune response</w:t>
      </w:r>
      <w:r w:rsidRPr="00B61438">
        <w:rPr>
          <w:rFonts w:ascii="Arial" w:hAnsi="Arial" w:cs="Arial"/>
          <w:sz w:val="22"/>
          <w:szCs w:val="22"/>
        </w:rPr>
        <w:t xml:space="preserve"> (Althuwaiqeb and Bordoni, 2022).</w:t>
      </w:r>
    </w:p>
    <w:p w14:paraId="103B0038" w14:textId="7F00F9F8" w:rsidR="0033422B" w:rsidRPr="00123225" w:rsidRDefault="0033422B" w:rsidP="0033422B">
      <w:pPr>
        <w:pStyle w:val="Heading3"/>
        <w:shd w:val="clear" w:color="auto" w:fill="E6E6E6"/>
        <w:spacing w:line="360" w:lineRule="auto"/>
        <w:rPr>
          <w:sz w:val="24"/>
          <w:szCs w:val="24"/>
        </w:rPr>
      </w:pPr>
      <w:bookmarkStart w:id="10" w:name="_Toc177552068"/>
      <w:r>
        <w:rPr>
          <w:sz w:val="24"/>
          <w:szCs w:val="24"/>
        </w:rPr>
        <w:t>1</w:t>
      </w:r>
      <w:r w:rsidRPr="00123225">
        <w:rPr>
          <w:sz w:val="24"/>
          <w:szCs w:val="24"/>
        </w:rPr>
        <w:t xml:space="preserve">. 2 </w:t>
      </w:r>
      <w:r w:rsidR="00123225" w:rsidRPr="00123225">
        <w:rPr>
          <w:sz w:val="24"/>
          <w:szCs w:val="24"/>
        </w:rPr>
        <w:t>Immune Dysfunction in Sepsis</w:t>
      </w:r>
      <w:bookmarkEnd w:id="10"/>
    </w:p>
    <w:p w14:paraId="16DEA8D8" w14:textId="77777777" w:rsidR="006544A1" w:rsidRPr="006544A1" w:rsidRDefault="006544A1" w:rsidP="0033422B">
      <w:pPr>
        <w:spacing w:line="360" w:lineRule="auto"/>
        <w:rPr>
          <w:rFonts w:ascii="Arial" w:hAnsi="Arial" w:cs="Arial"/>
          <w:b/>
          <w:bCs/>
          <w:sz w:val="22"/>
          <w:szCs w:val="22"/>
        </w:rPr>
      </w:pPr>
    </w:p>
    <w:p w14:paraId="090B979E" w14:textId="03F239D2" w:rsidR="006544A1" w:rsidRPr="006544A1" w:rsidRDefault="006544A1" w:rsidP="008E34A7">
      <w:pPr>
        <w:spacing w:line="360" w:lineRule="auto"/>
        <w:ind w:firstLine="720"/>
        <w:rPr>
          <w:rFonts w:ascii="Arial" w:hAnsi="Arial" w:cs="Arial"/>
          <w:sz w:val="22"/>
          <w:szCs w:val="22"/>
        </w:rPr>
      </w:pPr>
      <w:r w:rsidRPr="006544A1">
        <w:rPr>
          <w:rFonts w:ascii="Arial" w:hAnsi="Arial" w:cs="Arial"/>
          <w:sz w:val="22"/>
          <w:szCs w:val="22"/>
        </w:rPr>
        <w:t xml:space="preserve">Sepsis is defined as life-threatening organ dysfunction caused by a dysregulated host response to infection. Septic shock is when profound circulatory and cellular abnormalities result in multiorgan failure (Singer, Deutschman and Seymour, 2016). Sepsis results in a failure to establish a balance between excessive and inadequate inflammation, causing severe organ damage and significant immunosuppression, which is an extreme inflammatory reaction to infection (Kovach and Standiford, 2012).  </w:t>
      </w:r>
    </w:p>
    <w:p w14:paraId="1CC42CE4" w14:textId="77777777" w:rsidR="006544A1" w:rsidRPr="006544A1" w:rsidRDefault="006544A1" w:rsidP="008E34A7">
      <w:pPr>
        <w:spacing w:line="360" w:lineRule="auto"/>
        <w:rPr>
          <w:rFonts w:ascii="Arial" w:hAnsi="Arial" w:cs="Arial"/>
          <w:sz w:val="22"/>
          <w:szCs w:val="22"/>
        </w:rPr>
      </w:pPr>
    </w:p>
    <w:p w14:paraId="5C4F90E3" w14:textId="4CD83DFE" w:rsidR="00B95483" w:rsidRPr="006544A1" w:rsidRDefault="006544A1" w:rsidP="008E34A7">
      <w:pPr>
        <w:spacing w:line="360" w:lineRule="auto"/>
        <w:ind w:firstLine="720"/>
        <w:rPr>
          <w:rFonts w:ascii="Arial" w:hAnsi="Arial" w:cs="Arial"/>
          <w:sz w:val="22"/>
          <w:szCs w:val="22"/>
        </w:rPr>
      </w:pPr>
      <w:r w:rsidRPr="006544A1">
        <w:rPr>
          <w:rFonts w:ascii="Arial" w:hAnsi="Arial" w:cs="Arial"/>
          <w:sz w:val="22"/>
          <w:szCs w:val="22"/>
        </w:rPr>
        <w:t xml:space="preserve">Initially, pathogen associated molecular pattern (PAMPs) from microorganisms is recognised by pattern recognition receptors (PRRs). PRR activation induces the gene transcription, and increases the synthesis and release of pro- and anti-inflammatory mediators, including cytokines by innate immune cells (neutrophils and monocytes) (van der Poll et al., 2017). The proinflammatory cytokines can result in an excessive amount of inflammation known as a cytokine storm, which may cause hypotension and organ failure (Boekstegers et al., 1991). </w:t>
      </w:r>
      <w:r w:rsidR="00882A04">
        <w:rPr>
          <w:rFonts w:ascii="Arial" w:hAnsi="Arial" w:cs="Arial"/>
          <w:sz w:val="22"/>
          <w:szCs w:val="22"/>
        </w:rPr>
        <w:t>This</w:t>
      </w:r>
      <w:r w:rsidR="00882A04" w:rsidRPr="006544A1">
        <w:rPr>
          <w:rFonts w:ascii="Arial" w:hAnsi="Arial" w:cs="Arial"/>
          <w:sz w:val="22"/>
          <w:szCs w:val="22"/>
        </w:rPr>
        <w:t xml:space="preserve"> triggers a simultaneous anti-inflammatory reaction, releasing cytokines such as IL-10. This </w:t>
      </w:r>
      <w:r w:rsidR="00882A04">
        <w:rPr>
          <w:rFonts w:ascii="Arial" w:hAnsi="Arial" w:cs="Arial"/>
          <w:sz w:val="22"/>
          <w:szCs w:val="22"/>
        </w:rPr>
        <w:t>appears to cause</w:t>
      </w:r>
      <w:r w:rsidR="00882A04" w:rsidRPr="006544A1">
        <w:rPr>
          <w:rFonts w:ascii="Arial" w:hAnsi="Arial" w:cs="Arial"/>
          <w:sz w:val="22"/>
          <w:szCs w:val="22"/>
        </w:rPr>
        <w:t xml:space="preserve"> a decrease in chemotaxis, and an increase in apoptosis of peripheral blood mononuclear cells (PBMCs) and splenocytes, resulting in immunosuppression</w:t>
      </w:r>
      <w:r w:rsidR="00E65BF0">
        <w:rPr>
          <w:rFonts w:ascii="Arial" w:hAnsi="Arial" w:cs="Arial"/>
          <w:sz w:val="22"/>
          <w:szCs w:val="22"/>
        </w:rPr>
        <w:t>.</w:t>
      </w:r>
      <w:r w:rsidR="008A5CA4">
        <w:rPr>
          <w:rFonts w:ascii="Arial" w:hAnsi="Arial" w:cs="Arial"/>
          <w:sz w:val="22"/>
          <w:szCs w:val="22"/>
        </w:rPr>
        <w:t xml:space="preserve"> </w:t>
      </w:r>
      <w:r w:rsidRPr="006544A1">
        <w:rPr>
          <w:rFonts w:ascii="Arial" w:hAnsi="Arial" w:cs="Arial"/>
          <w:sz w:val="22"/>
          <w:szCs w:val="22"/>
        </w:rPr>
        <w:t xml:space="preserve">This </w:t>
      </w:r>
      <w:r w:rsidR="00E65BF0">
        <w:rPr>
          <w:rFonts w:ascii="Arial" w:hAnsi="Arial" w:cs="Arial"/>
          <w:sz w:val="22"/>
          <w:szCs w:val="22"/>
        </w:rPr>
        <w:t>lead</w:t>
      </w:r>
      <w:r w:rsidR="008A5CA4">
        <w:rPr>
          <w:rFonts w:ascii="Arial" w:hAnsi="Arial" w:cs="Arial"/>
          <w:sz w:val="22"/>
          <w:szCs w:val="22"/>
        </w:rPr>
        <w:t>s</w:t>
      </w:r>
      <w:r w:rsidR="00E65BF0">
        <w:rPr>
          <w:rFonts w:ascii="Arial" w:hAnsi="Arial" w:cs="Arial"/>
          <w:sz w:val="22"/>
          <w:szCs w:val="22"/>
        </w:rPr>
        <w:t xml:space="preserve"> to</w:t>
      </w:r>
      <w:r w:rsidRPr="006544A1">
        <w:rPr>
          <w:rFonts w:ascii="Arial" w:hAnsi="Arial" w:cs="Arial"/>
          <w:sz w:val="22"/>
          <w:szCs w:val="22"/>
        </w:rPr>
        <w:t xml:space="preserve"> a decrease in chemotaxis, and an increase in apoptosis PBMCs and splenocytes, </w:t>
      </w:r>
      <w:r w:rsidR="00E65BF0">
        <w:rPr>
          <w:rFonts w:ascii="Arial" w:hAnsi="Arial" w:cs="Arial"/>
          <w:sz w:val="22"/>
          <w:szCs w:val="22"/>
        </w:rPr>
        <w:t>causing</w:t>
      </w:r>
      <w:r w:rsidRPr="006544A1">
        <w:rPr>
          <w:rFonts w:ascii="Arial" w:hAnsi="Arial" w:cs="Arial"/>
          <w:sz w:val="22"/>
          <w:szCs w:val="22"/>
        </w:rPr>
        <w:t xml:space="preserve"> immunosuppression</w:t>
      </w:r>
      <w:r>
        <w:rPr>
          <w:rFonts w:ascii="Arial" w:hAnsi="Arial" w:cs="Arial"/>
          <w:sz w:val="22"/>
          <w:szCs w:val="22"/>
        </w:rPr>
        <w:t xml:space="preserve"> </w:t>
      </w:r>
      <w:r w:rsidR="00E65BF0">
        <w:rPr>
          <w:rFonts w:ascii="Arial" w:hAnsi="Arial" w:cs="Arial"/>
          <w:sz w:val="22"/>
          <w:szCs w:val="22"/>
        </w:rPr>
        <w:t xml:space="preserve">that affect both innate and adaptive responses </w:t>
      </w:r>
      <w:r w:rsidRPr="006544A1">
        <w:rPr>
          <w:rFonts w:ascii="Arial" w:hAnsi="Arial" w:cs="Arial"/>
          <w:sz w:val="22"/>
          <w:szCs w:val="22"/>
        </w:rPr>
        <w:t>(Boomer et al., 2011b</w:t>
      </w:r>
      <w:r w:rsidR="00E65BF0">
        <w:rPr>
          <w:rFonts w:ascii="Arial" w:hAnsi="Arial" w:cs="Arial"/>
          <w:sz w:val="22"/>
          <w:szCs w:val="22"/>
        </w:rPr>
        <w:t>).</w:t>
      </w:r>
      <w:r w:rsidRPr="006544A1">
        <w:rPr>
          <w:rFonts w:ascii="Arial" w:hAnsi="Arial" w:cs="Arial"/>
          <w:sz w:val="22"/>
          <w:szCs w:val="22"/>
        </w:rPr>
        <w:t xml:space="preserve"> </w:t>
      </w:r>
      <w:r w:rsidR="00E65BF0">
        <w:rPr>
          <w:rFonts w:ascii="Arial" w:hAnsi="Arial" w:cs="Arial"/>
          <w:sz w:val="22"/>
          <w:szCs w:val="22"/>
        </w:rPr>
        <w:t>Additionally</w:t>
      </w:r>
      <w:r w:rsidRPr="006544A1">
        <w:rPr>
          <w:rFonts w:ascii="Arial" w:hAnsi="Arial" w:cs="Arial"/>
          <w:sz w:val="22"/>
          <w:szCs w:val="22"/>
        </w:rPr>
        <w:t xml:space="preserve">, CD4+ and CD8+ T-cell, </w:t>
      </w:r>
      <w:r w:rsidRPr="0058758B">
        <w:rPr>
          <w:rFonts w:ascii="Arial" w:hAnsi="Arial" w:cs="Arial"/>
          <w:sz w:val="22"/>
          <w:szCs w:val="22"/>
        </w:rPr>
        <w:t xml:space="preserve">B-cell and natural killer cells </w:t>
      </w:r>
      <w:r w:rsidRPr="006544A1">
        <w:rPr>
          <w:rFonts w:ascii="Arial" w:hAnsi="Arial" w:cs="Arial"/>
          <w:sz w:val="22"/>
          <w:szCs w:val="22"/>
        </w:rPr>
        <w:t xml:space="preserve">undergo increased apoptosis or exhaustion, </w:t>
      </w:r>
      <w:r w:rsidR="00E65BF0">
        <w:rPr>
          <w:rFonts w:ascii="Arial" w:hAnsi="Arial" w:cs="Arial"/>
          <w:sz w:val="22"/>
          <w:szCs w:val="22"/>
        </w:rPr>
        <w:t>further</w:t>
      </w:r>
      <w:r w:rsidRPr="006544A1">
        <w:rPr>
          <w:rFonts w:ascii="Arial" w:hAnsi="Arial" w:cs="Arial"/>
          <w:sz w:val="22"/>
          <w:szCs w:val="22"/>
        </w:rPr>
        <w:t xml:space="preserve"> impair</w:t>
      </w:r>
      <w:r w:rsidR="00E65BF0">
        <w:rPr>
          <w:rFonts w:ascii="Arial" w:hAnsi="Arial" w:cs="Arial"/>
          <w:sz w:val="22"/>
          <w:szCs w:val="22"/>
        </w:rPr>
        <w:t>ing</w:t>
      </w:r>
      <w:r w:rsidRPr="006544A1">
        <w:rPr>
          <w:rFonts w:ascii="Arial" w:hAnsi="Arial" w:cs="Arial"/>
          <w:sz w:val="22"/>
          <w:szCs w:val="22"/>
        </w:rPr>
        <w:t xml:space="preserve"> effector and memory responses (Brady, Horie and Laffey, 2020).  This </w:t>
      </w:r>
      <w:r w:rsidR="00E65BF0">
        <w:rPr>
          <w:rFonts w:ascii="Arial" w:hAnsi="Arial" w:cs="Arial"/>
          <w:sz w:val="22"/>
          <w:szCs w:val="22"/>
        </w:rPr>
        <w:t>immunological impairment is characterised by the reduction</w:t>
      </w:r>
      <w:r w:rsidRPr="006544A1">
        <w:rPr>
          <w:rFonts w:ascii="Arial" w:hAnsi="Arial" w:cs="Arial"/>
          <w:sz w:val="22"/>
          <w:szCs w:val="22"/>
        </w:rPr>
        <w:t xml:space="preserve"> </w:t>
      </w:r>
      <w:r w:rsidR="00961DE1">
        <w:rPr>
          <w:rFonts w:ascii="Arial" w:hAnsi="Arial" w:cs="Arial"/>
          <w:sz w:val="22"/>
          <w:szCs w:val="22"/>
        </w:rPr>
        <w:t xml:space="preserve">of </w:t>
      </w:r>
      <w:r w:rsidRPr="006544A1">
        <w:rPr>
          <w:rFonts w:ascii="Arial" w:hAnsi="Arial" w:cs="Arial"/>
          <w:sz w:val="22"/>
          <w:szCs w:val="22"/>
        </w:rPr>
        <w:t>IFN-</w:t>
      </w:r>
      <w:r w:rsidR="00961DE1">
        <w:rPr>
          <w:rFonts w:ascii="Arial" w:hAnsi="Arial" w:cs="Arial"/>
          <w:sz w:val="22"/>
          <w:szCs w:val="22"/>
        </w:rPr>
        <w:t>y</w:t>
      </w:r>
      <w:r w:rsidRPr="006544A1">
        <w:rPr>
          <w:rFonts w:ascii="Arial" w:hAnsi="Arial" w:cs="Arial"/>
          <w:sz w:val="22"/>
          <w:szCs w:val="22"/>
        </w:rPr>
        <w:t xml:space="preserve"> and TNF-</w:t>
      </w:r>
      <w:r w:rsidR="00961DE1">
        <w:rPr>
          <w:rFonts w:ascii="Arial" w:hAnsi="Arial" w:cs="Arial"/>
          <w:sz w:val="22"/>
          <w:szCs w:val="22"/>
        </w:rPr>
        <w:t>a</w:t>
      </w:r>
      <w:r w:rsidRPr="006544A1">
        <w:rPr>
          <w:rFonts w:ascii="Arial" w:hAnsi="Arial" w:cs="Arial"/>
          <w:sz w:val="22"/>
          <w:szCs w:val="22"/>
        </w:rPr>
        <w:t xml:space="preserve"> by T cells</w:t>
      </w:r>
      <w:r w:rsidR="00E65BF0">
        <w:rPr>
          <w:rFonts w:ascii="Arial" w:hAnsi="Arial" w:cs="Arial"/>
          <w:sz w:val="22"/>
          <w:szCs w:val="22"/>
        </w:rPr>
        <w:t xml:space="preserve"> and</w:t>
      </w:r>
      <w:r w:rsidRPr="006544A1">
        <w:rPr>
          <w:rFonts w:ascii="Arial" w:hAnsi="Arial" w:cs="Arial"/>
          <w:sz w:val="22"/>
          <w:szCs w:val="22"/>
        </w:rPr>
        <w:t xml:space="preserve"> a rise in checkpoint regulators like PD-1</w:t>
      </w:r>
      <w:r w:rsidR="00E65BF0">
        <w:rPr>
          <w:rFonts w:ascii="Arial" w:hAnsi="Arial" w:cs="Arial"/>
          <w:sz w:val="22"/>
          <w:szCs w:val="22"/>
        </w:rPr>
        <w:t>,</w:t>
      </w:r>
      <w:r w:rsidR="0058758B">
        <w:rPr>
          <w:rFonts w:ascii="Arial" w:hAnsi="Arial" w:cs="Arial"/>
          <w:sz w:val="22"/>
          <w:szCs w:val="22"/>
        </w:rPr>
        <w:t xml:space="preserve"> </w:t>
      </w:r>
      <w:r w:rsidR="00E65BF0">
        <w:rPr>
          <w:rFonts w:ascii="Arial" w:hAnsi="Arial" w:cs="Arial"/>
          <w:sz w:val="22"/>
          <w:szCs w:val="22"/>
        </w:rPr>
        <w:t>leading to diminished pro-inflammatory cytokine production</w:t>
      </w:r>
      <w:r w:rsidRPr="006544A1">
        <w:rPr>
          <w:rFonts w:ascii="Arial" w:hAnsi="Arial" w:cs="Arial"/>
          <w:sz w:val="22"/>
          <w:szCs w:val="22"/>
        </w:rPr>
        <w:t xml:space="preserve"> (Hotchkiss et al., 2002)</w:t>
      </w:r>
      <w:r w:rsidR="00476DDF">
        <w:rPr>
          <w:rFonts w:ascii="Arial" w:hAnsi="Arial" w:cs="Arial"/>
          <w:sz w:val="22"/>
          <w:szCs w:val="22"/>
        </w:rPr>
        <w:t xml:space="preserve">. </w:t>
      </w:r>
      <w:r w:rsidRPr="006544A1">
        <w:rPr>
          <w:rFonts w:ascii="Arial" w:hAnsi="Arial" w:cs="Arial"/>
          <w:sz w:val="22"/>
          <w:szCs w:val="22"/>
        </w:rPr>
        <w:t xml:space="preserve">T-helper cell polarisation from a pro-inflammatory Th1 phenotype towards an anti-inflammatory Th2 phenotype also leads to immunosuppression (Clinical Laboratory int., 2020). </w:t>
      </w:r>
      <w:r w:rsidR="00A25566">
        <w:rPr>
          <w:rFonts w:ascii="Arial" w:hAnsi="Arial" w:cs="Arial"/>
          <w:sz w:val="22"/>
          <w:szCs w:val="22"/>
        </w:rPr>
        <w:lastRenderedPageBreak/>
        <w:t>Furthermore</w:t>
      </w:r>
      <w:r w:rsidR="00476DDF">
        <w:rPr>
          <w:rFonts w:ascii="Arial" w:hAnsi="Arial" w:cs="Arial"/>
          <w:sz w:val="22"/>
          <w:szCs w:val="22"/>
        </w:rPr>
        <w:t xml:space="preserve">, decreased </w:t>
      </w:r>
      <w:r w:rsidR="00A25566" w:rsidRPr="00476DDF">
        <w:rPr>
          <w:rFonts w:ascii="Arial" w:hAnsi="Arial" w:cs="Arial"/>
          <w:sz w:val="22"/>
          <w:szCs w:val="22"/>
        </w:rPr>
        <w:t>expression of</w:t>
      </w:r>
      <w:r w:rsidR="00961DE1">
        <w:rPr>
          <w:rFonts w:ascii="Arial" w:hAnsi="Arial" w:cs="Arial"/>
          <w:color w:val="202124"/>
          <w:sz w:val="48"/>
          <w:szCs w:val="48"/>
          <w:shd w:val="clear" w:color="auto" w:fill="FFFFFF"/>
        </w:rPr>
        <w:t xml:space="preserve"> </w:t>
      </w:r>
      <w:r w:rsidR="00A25566" w:rsidRPr="00476DDF">
        <w:rPr>
          <w:rFonts w:ascii="Arial" w:hAnsi="Arial" w:cs="Arial"/>
          <w:sz w:val="22"/>
          <w:szCs w:val="22"/>
        </w:rPr>
        <w:t>HLA-DR, an important molecule for antigen presentation, along with diminished expression of co-stimulatory molecules such as CD8</w:t>
      </w:r>
      <w:r w:rsidR="00476DDF" w:rsidRPr="00476DDF">
        <w:rPr>
          <w:rFonts w:ascii="Arial" w:hAnsi="Arial" w:cs="Arial"/>
          <w:sz w:val="22"/>
          <w:szCs w:val="22"/>
        </w:rPr>
        <w:t>0</w:t>
      </w:r>
      <w:r w:rsidR="00A25566" w:rsidRPr="00476DDF">
        <w:rPr>
          <w:rFonts w:ascii="Arial" w:hAnsi="Arial" w:cs="Arial"/>
          <w:sz w:val="22"/>
          <w:szCs w:val="22"/>
        </w:rPr>
        <w:t xml:space="preserve">, </w:t>
      </w:r>
      <w:r w:rsidR="00476DDF">
        <w:rPr>
          <w:rFonts w:ascii="Arial" w:hAnsi="Arial" w:cs="Arial"/>
          <w:sz w:val="22"/>
          <w:szCs w:val="22"/>
        </w:rPr>
        <w:t>contributes</w:t>
      </w:r>
      <w:r w:rsidR="00A25566" w:rsidRPr="00476DDF">
        <w:rPr>
          <w:rFonts w:ascii="Arial" w:hAnsi="Arial" w:cs="Arial"/>
          <w:sz w:val="22"/>
          <w:szCs w:val="22"/>
        </w:rPr>
        <w:t xml:space="preserve"> to impaired release of proinflammatory cytokines and reduced antigen-presenting capabilities. This results in lymphocyte anergy or death, thereby increasing the risk of nosocomial infections and mortality</w:t>
      </w:r>
      <w:r w:rsidRPr="006544A1">
        <w:rPr>
          <w:rFonts w:ascii="Arial" w:hAnsi="Arial" w:cs="Arial"/>
          <w:sz w:val="22"/>
          <w:szCs w:val="22"/>
        </w:rPr>
        <w:t xml:space="preserve"> (Asalluah et al., 1995).  </w:t>
      </w:r>
    </w:p>
    <w:p w14:paraId="4B7C0A25" w14:textId="2B86714A" w:rsidR="006544A1" w:rsidRDefault="0033422B" w:rsidP="0033422B">
      <w:pPr>
        <w:pStyle w:val="Heading3"/>
        <w:shd w:val="clear" w:color="auto" w:fill="E6E6E6"/>
        <w:spacing w:line="360" w:lineRule="auto"/>
        <w:rPr>
          <w:sz w:val="22"/>
          <w:szCs w:val="22"/>
        </w:rPr>
      </w:pPr>
      <w:bookmarkStart w:id="11" w:name="_Toc177552069"/>
      <w:r>
        <w:rPr>
          <w:sz w:val="24"/>
          <w:szCs w:val="24"/>
        </w:rPr>
        <w:t xml:space="preserve">1.3 </w:t>
      </w:r>
      <w:r w:rsidRPr="007D330E">
        <w:t>Antibiotics and immunity</w:t>
      </w:r>
      <w:bookmarkEnd w:id="11"/>
    </w:p>
    <w:p w14:paraId="5FF82E41" w14:textId="77777777" w:rsidR="006544A1" w:rsidRPr="008840B1" w:rsidRDefault="006544A1" w:rsidP="008E34A7">
      <w:pPr>
        <w:spacing w:line="360" w:lineRule="auto"/>
        <w:ind w:firstLine="720"/>
        <w:rPr>
          <w:rFonts w:ascii="Arial" w:hAnsi="Arial" w:cs="Arial"/>
          <w:b/>
          <w:bCs/>
          <w:sz w:val="22"/>
          <w:szCs w:val="22"/>
        </w:rPr>
      </w:pPr>
    </w:p>
    <w:p w14:paraId="3DE617C6" w14:textId="54AF1A58" w:rsidR="00037BD4" w:rsidRDefault="006544A1" w:rsidP="004B5C05">
      <w:pPr>
        <w:spacing w:line="360" w:lineRule="auto"/>
        <w:ind w:firstLine="720"/>
        <w:rPr>
          <w:rFonts w:ascii="Arial" w:hAnsi="Arial" w:cs="Arial"/>
          <w:sz w:val="22"/>
          <w:szCs w:val="22"/>
        </w:rPr>
      </w:pPr>
      <w:r w:rsidRPr="008840B1">
        <w:rPr>
          <w:rFonts w:ascii="Arial" w:hAnsi="Arial" w:cs="Arial"/>
          <w:sz w:val="22"/>
          <w:szCs w:val="22"/>
        </w:rPr>
        <w:t xml:space="preserve">The most commonly prescribed antimicrobials in the critically ill population include </w:t>
      </w:r>
      <w:r w:rsidRPr="004B5C05">
        <w:rPr>
          <w:rFonts w:ascii="Arial" w:hAnsi="Arial" w:cs="Arial"/>
          <w:sz w:val="22"/>
          <w:szCs w:val="22"/>
        </w:rPr>
        <w:t>broad spectrum beta-lactams</w:t>
      </w:r>
      <w:r w:rsidR="00E36C21" w:rsidRPr="004B5C05">
        <w:rPr>
          <w:rFonts w:ascii="Arial" w:hAnsi="Arial" w:cs="Arial"/>
          <w:sz w:val="22"/>
          <w:szCs w:val="22"/>
        </w:rPr>
        <w:t xml:space="preserve">, </w:t>
      </w:r>
      <w:r w:rsidRPr="004B5C05">
        <w:rPr>
          <w:rFonts w:ascii="Arial" w:hAnsi="Arial" w:cs="Arial"/>
          <w:sz w:val="22"/>
          <w:szCs w:val="22"/>
        </w:rPr>
        <w:t xml:space="preserve">particularly </w:t>
      </w:r>
      <w:r w:rsidR="00925CF7" w:rsidRPr="004B5C05">
        <w:rPr>
          <w:rFonts w:ascii="Arial" w:hAnsi="Arial" w:cs="Arial"/>
          <w:sz w:val="22"/>
          <w:szCs w:val="22"/>
        </w:rPr>
        <w:t>M</w:t>
      </w:r>
      <w:r w:rsidRPr="004B5C05">
        <w:rPr>
          <w:rFonts w:ascii="Arial" w:hAnsi="Arial" w:cs="Arial"/>
          <w:sz w:val="22"/>
          <w:szCs w:val="22"/>
        </w:rPr>
        <w:t xml:space="preserve">eropenem, narrow-spectrum beta-lactams, </w:t>
      </w:r>
      <w:r w:rsidR="004B5C05">
        <w:rPr>
          <w:rFonts w:ascii="Arial" w:hAnsi="Arial" w:cs="Arial"/>
          <w:sz w:val="22"/>
          <w:szCs w:val="22"/>
        </w:rPr>
        <w:t>C</w:t>
      </w:r>
      <w:r w:rsidRPr="004B5C05">
        <w:rPr>
          <w:rFonts w:ascii="Arial" w:hAnsi="Arial" w:cs="Arial"/>
          <w:sz w:val="22"/>
          <w:szCs w:val="22"/>
        </w:rPr>
        <w:t xml:space="preserve">ephalosporins (particularly newer generations e.g. </w:t>
      </w:r>
      <w:r w:rsidR="004B5C05">
        <w:rPr>
          <w:rFonts w:ascii="Arial" w:hAnsi="Arial" w:cs="Arial"/>
          <w:sz w:val="22"/>
          <w:szCs w:val="22"/>
        </w:rPr>
        <w:t>Cefortamine</w:t>
      </w:r>
      <w:r w:rsidRPr="004B5C05">
        <w:rPr>
          <w:rFonts w:ascii="Arial" w:hAnsi="Arial" w:cs="Arial"/>
          <w:sz w:val="22"/>
          <w:szCs w:val="22"/>
        </w:rPr>
        <w:t xml:space="preserve">), </w:t>
      </w:r>
      <w:r w:rsidR="004B5C05">
        <w:rPr>
          <w:rFonts w:ascii="Arial" w:hAnsi="Arial" w:cs="Arial"/>
          <w:sz w:val="22"/>
          <w:szCs w:val="22"/>
        </w:rPr>
        <w:t>M</w:t>
      </w:r>
      <w:r w:rsidRPr="004B5C05">
        <w:rPr>
          <w:rFonts w:ascii="Arial" w:hAnsi="Arial" w:cs="Arial"/>
          <w:sz w:val="22"/>
          <w:szCs w:val="22"/>
        </w:rPr>
        <w:t xml:space="preserve">acrolides and </w:t>
      </w:r>
      <w:r w:rsidR="004B5C05">
        <w:rPr>
          <w:rFonts w:ascii="Arial" w:hAnsi="Arial" w:cs="Arial"/>
          <w:sz w:val="22"/>
          <w:szCs w:val="22"/>
        </w:rPr>
        <w:t>T</w:t>
      </w:r>
      <w:r w:rsidRPr="004B5C05">
        <w:rPr>
          <w:rFonts w:ascii="Arial" w:hAnsi="Arial" w:cs="Arial"/>
          <w:sz w:val="22"/>
          <w:szCs w:val="22"/>
        </w:rPr>
        <w:t>etracyclines</w:t>
      </w:r>
      <w:r w:rsidR="00037BD4">
        <w:rPr>
          <w:rFonts w:ascii="Arial" w:hAnsi="Arial" w:cs="Arial"/>
          <w:sz w:val="22"/>
          <w:szCs w:val="22"/>
        </w:rPr>
        <w:t xml:space="preserve"> </w:t>
      </w:r>
      <w:r w:rsidR="00037BD4" w:rsidRPr="00037BD4">
        <w:rPr>
          <w:rFonts w:ascii="Arial" w:hAnsi="Arial" w:cs="Arial"/>
          <w:sz w:val="22"/>
          <w:szCs w:val="22"/>
        </w:rPr>
        <w:t>(Gonçalves-Pereira and Póvoa, 2011)</w:t>
      </w:r>
      <w:r w:rsidR="00037BD4">
        <w:rPr>
          <w:rFonts w:ascii="Arial" w:hAnsi="Arial" w:cs="Arial"/>
          <w:sz w:val="22"/>
          <w:szCs w:val="22"/>
        </w:rPr>
        <w:t xml:space="preserve">. </w:t>
      </w:r>
      <w:r w:rsidR="00037BD4" w:rsidRPr="00037BD4">
        <w:rPr>
          <w:rFonts w:ascii="Arial" w:hAnsi="Arial" w:cs="Arial"/>
          <w:sz w:val="22"/>
          <w:szCs w:val="22"/>
        </w:rPr>
        <w:t>Early and timely administration of appropriate antibiotics is crucial for improving the clinical outcomes of septic patients</w:t>
      </w:r>
      <w:r w:rsidR="009D63FA" w:rsidRPr="009D63FA">
        <w:rPr>
          <w:rFonts w:ascii="Arial" w:hAnsi="Arial" w:cs="Arial"/>
          <w:sz w:val="22"/>
          <w:szCs w:val="22"/>
        </w:rPr>
        <w:t xml:space="preserve"> </w:t>
      </w:r>
      <w:r w:rsidR="009D63FA">
        <w:rPr>
          <w:rFonts w:ascii="Arial" w:hAnsi="Arial" w:cs="Arial"/>
          <w:sz w:val="22"/>
          <w:szCs w:val="22"/>
        </w:rPr>
        <w:t>(</w:t>
      </w:r>
      <w:r w:rsidR="009D63FA" w:rsidRPr="009D63FA">
        <w:rPr>
          <w:rFonts w:ascii="Arial" w:hAnsi="Arial" w:cs="Arial"/>
          <w:sz w:val="22"/>
          <w:szCs w:val="22"/>
        </w:rPr>
        <w:t>Kumar et al., 2006</w:t>
      </w:r>
      <w:r w:rsidR="009D63FA">
        <w:rPr>
          <w:rFonts w:ascii="Arial" w:hAnsi="Arial" w:cs="Arial"/>
          <w:sz w:val="22"/>
          <w:szCs w:val="22"/>
        </w:rPr>
        <w:t>)</w:t>
      </w:r>
      <w:r w:rsidR="009D63FA" w:rsidRPr="00037BD4">
        <w:rPr>
          <w:rFonts w:ascii="Arial" w:hAnsi="Arial" w:cs="Arial"/>
          <w:sz w:val="22"/>
          <w:szCs w:val="22"/>
        </w:rPr>
        <w:t>(Puskarich et al., 2011</w:t>
      </w:r>
      <w:r w:rsidR="004B5C05">
        <w:rPr>
          <w:rFonts w:ascii="Arial" w:hAnsi="Arial" w:cs="Arial"/>
          <w:sz w:val="22"/>
          <w:szCs w:val="22"/>
        </w:rPr>
        <w:t xml:space="preserve">). </w:t>
      </w:r>
      <w:r w:rsidR="004B5C05" w:rsidRPr="004B5C05">
        <w:rPr>
          <w:rFonts w:ascii="Arial" w:hAnsi="Arial" w:cs="Arial"/>
          <w:sz w:val="22"/>
          <w:szCs w:val="22"/>
        </w:rPr>
        <w:t>In cases of septic shock, despite some conflicting evidence</w:t>
      </w:r>
      <w:r w:rsidR="004B5C05">
        <w:rPr>
          <w:rFonts w:ascii="Arial" w:hAnsi="Arial" w:cs="Arial"/>
          <w:sz w:val="22"/>
          <w:szCs w:val="22"/>
        </w:rPr>
        <w:t xml:space="preserve"> </w:t>
      </w:r>
      <w:r w:rsidR="004B5C05" w:rsidRPr="009D63FA">
        <w:rPr>
          <w:rFonts w:ascii="Arial" w:hAnsi="Arial" w:cs="Arial"/>
          <w:sz w:val="22"/>
          <w:szCs w:val="22"/>
        </w:rPr>
        <w:t>(Ryoo et al., 2015)</w:t>
      </w:r>
      <w:r w:rsidR="004B5C05" w:rsidRPr="004B5C05">
        <w:rPr>
          <w:rFonts w:ascii="Arial" w:hAnsi="Arial" w:cs="Arial"/>
          <w:sz w:val="22"/>
          <w:szCs w:val="22"/>
        </w:rPr>
        <w:t xml:space="preserve">, any delay in treatment is linked to higher mortality rates and negative outcomes, including </w:t>
      </w:r>
      <w:r w:rsidR="004B5C05">
        <w:rPr>
          <w:rFonts w:ascii="Arial" w:hAnsi="Arial" w:cs="Arial"/>
          <w:sz w:val="22"/>
          <w:szCs w:val="22"/>
        </w:rPr>
        <w:t>longer</w:t>
      </w:r>
      <w:r w:rsidR="004B5C05" w:rsidRPr="004B5C05">
        <w:rPr>
          <w:rFonts w:ascii="Arial" w:hAnsi="Arial" w:cs="Arial"/>
          <w:sz w:val="22"/>
          <w:szCs w:val="22"/>
        </w:rPr>
        <w:t xml:space="preserve"> ICU stays and severe organ injuries, as measured by the Sepsis-Related Organ Assessment score</w:t>
      </w:r>
      <w:r w:rsidR="004B5C05" w:rsidRPr="004B5C05">
        <w:t xml:space="preserve"> </w:t>
      </w:r>
      <w:r w:rsidR="004B5C05" w:rsidRPr="004B5C05">
        <w:rPr>
          <w:rFonts w:ascii="Arial" w:hAnsi="Arial" w:cs="Arial"/>
          <w:sz w:val="22"/>
          <w:szCs w:val="22"/>
        </w:rPr>
        <w:t>(Rhodes et al., 2017)</w:t>
      </w:r>
      <w:r w:rsidR="00037BD4" w:rsidRPr="00037BD4">
        <w:rPr>
          <w:rFonts w:ascii="Arial" w:hAnsi="Arial" w:cs="Arial"/>
          <w:sz w:val="22"/>
          <w:szCs w:val="22"/>
        </w:rPr>
        <w:t xml:space="preserve">. Furthermore, the correct dosage regimen are </w:t>
      </w:r>
      <w:r w:rsidR="00037BD4">
        <w:rPr>
          <w:rFonts w:ascii="Arial" w:hAnsi="Arial" w:cs="Arial"/>
          <w:sz w:val="22"/>
          <w:szCs w:val="22"/>
        </w:rPr>
        <w:t>crucial</w:t>
      </w:r>
      <w:r w:rsidR="009D63FA">
        <w:rPr>
          <w:rFonts w:ascii="Arial" w:hAnsi="Arial" w:cs="Arial"/>
          <w:sz w:val="22"/>
          <w:szCs w:val="22"/>
        </w:rPr>
        <w:t xml:space="preserve"> </w:t>
      </w:r>
      <w:r w:rsidR="00037BD4" w:rsidRPr="00037BD4">
        <w:rPr>
          <w:rFonts w:ascii="Arial" w:hAnsi="Arial" w:cs="Arial"/>
          <w:sz w:val="22"/>
          <w:szCs w:val="22"/>
        </w:rPr>
        <w:t>for achieving clinical and microbiological success</w:t>
      </w:r>
      <w:r w:rsidR="00037BD4">
        <w:rPr>
          <w:rFonts w:ascii="Arial" w:hAnsi="Arial" w:cs="Arial"/>
          <w:sz w:val="22"/>
          <w:szCs w:val="22"/>
        </w:rPr>
        <w:t xml:space="preserve"> </w:t>
      </w:r>
      <w:r w:rsidR="009D63FA" w:rsidRPr="009D63FA">
        <w:rPr>
          <w:rFonts w:ascii="Arial" w:hAnsi="Arial" w:cs="Arial"/>
          <w:sz w:val="22"/>
          <w:szCs w:val="22"/>
        </w:rPr>
        <w:t>(Bloos et al., 2017)</w:t>
      </w:r>
      <w:r w:rsidR="009D63FA">
        <w:rPr>
          <w:rFonts w:ascii="Arial" w:hAnsi="Arial" w:cs="Arial"/>
          <w:sz w:val="22"/>
          <w:szCs w:val="22"/>
        </w:rPr>
        <w:t>.</w:t>
      </w:r>
    </w:p>
    <w:p w14:paraId="672E8C2A" w14:textId="77777777" w:rsidR="004B5C05" w:rsidRDefault="004B5C05" w:rsidP="004B5C05">
      <w:pPr>
        <w:spacing w:line="360" w:lineRule="auto"/>
        <w:ind w:firstLine="720"/>
        <w:rPr>
          <w:rFonts w:ascii="Arial" w:hAnsi="Arial" w:cs="Arial"/>
          <w:sz w:val="22"/>
          <w:szCs w:val="22"/>
        </w:rPr>
      </w:pPr>
    </w:p>
    <w:p w14:paraId="27051703" w14:textId="56FE3CA2" w:rsidR="006544A1" w:rsidRPr="008840B1" w:rsidRDefault="006544A1" w:rsidP="008E34A7">
      <w:pPr>
        <w:spacing w:line="360" w:lineRule="auto"/>
        <w:ind w:firstLine="720"/>
        <w:rPr>
          <w:rFonts w:ascii="Arial" w:hAnsi="Arial" w:cs="Arial"/>
          <w:sz w:val="22"/>
          <w:szCs w:val="22"/>
        </w:rPr>
      </w:pPr>
      <w:r w:rsidRPr="008840B1">
        <w:rPr>
          <w:rFonts w:ascii="Arial" w:hAnsi="Arial" w:cs="Arial"/>
          <w:sz w:val="22"/>
          <w:szCs w:val="22"/>
        </w:rPr>
        <w:t>There is a growing body of evidence supporting the immunomodulating effects of antibiotics, which may be either beneficial or harmful</w:t>
      </w:r>
      <w:r w:rsidR="009C09A2">
        <w:t xml:space="preserve"> </w:t>
      </w:r>
      <w:r w:rsidR="009C09A2" w:rsidRPr="009C09A2">
        <w:rPr>
          <w:rFonts w:ascii="Arial" w:hAnsi="Arial" w:cs="Arial"/>
          <w:sz w:val="22"/>
          <w:szCs w:val="22"/>
        </w:rPr>
        <w:t>(Anderson et al., 2010)</w:t>
      </w:r>
      <w:r w:rsidR="009C09A2">
        <w:rPr>
          <w:rFonts w:ascii="Arial" w:hAnsi="Arial" w:cs="Arial"/>
          <w:sz w:val="22"/>
          <w:szCs w:val="22"/>
        </w:rPr>
        <w:t>.</w:t>
      </w:r>
      <w:r w:rsidRPr="008840B1">
        <w:rPr>
          <w:rFonts w:ascii="Arial" w:hAnsi="Arial" w:cs="Arial"/>
          <w:sz w:val="22"/>
          <w:szCs w:val="22"/>
        </w:rPr>
        <w:t xml:space="preserve"> However, data on the immunomodulatory effect of beta-lactams in sepsis is limited, despite these being the most commonly used antibiotics and the highest risk population.</w:t>
      </w:r>
    </w:p>
    <w:p w14:paraId="02CAD89D" w14:textId="77777777" w:rsidR="002E6035" w:rsidRDefault="002E6035" w:rsidP="008E34A7">
      <w:pPr>
        <w:spacing w:line="360" w:lineRule="auto"/>
        <w:ind w:firstLine="720"/>
        <w:rPr>
          <w:rFonts w:ascii="Arial" w:hAnsi="Arial" w:cs="Arial"/>
          <w:sz w:val="22"/>
          <w:szCs w:val="22"/>
        </w:rPr>
      </w:pPr>
    </w:p>
    <w:p w14:paraId="70CC9257" w14:textId="448FF82D" w:rsidR="002E6035" w:rsidRPr="00511968" w:rsidRDefault="002E6035" w:rsidP="008E34A7">
      <w:pPr>
        <w:spacing w:line="360" w:lineRule="auto"/>
        <w:ind w:firstLine="720"/>
        <w:rPr>
          <w:rFonts w:ascii="Arial" w:hAnsi="Arial" w:cs="Arial"/>
          <w:sz w:val="22"/>
          <w:szCs w:val="22"/>
        </w:rPr>
      </w:pPr>
      <w:r>
        <w:rPr>
          <w:rFonts w:ascii="Arial" w:hAnsi="Arial" w:cs="Arial"/>
          <w:sz w:val="22"/>
          <w:szCs w:val="22"/>
        </w:rPr>
        <w:t>Our study focus particularly on the pathways involved in immunosuppression during sepsis</w:t>
      </w:r>
      <w:r w:rsidR="00EA7583">
        <w:rPr>
          <w:rFonts w:ascii="Arial" w:hAnsi="Arial" w:cs="Arial"/>
          <w:sz w:val="22"/>
          <w:szCs w:val="22"/>
        </w:rPr>
        <w:t xml:space="preserve"> as seen in </w:t>
      </w:r>
      <w:r w:rsidR="00EA7583" w:rsidRPr="001146F4">
        <w:rPr>
          <w:rFonts w:ascii="Arial" w:hAnsi="Arial" w:cs="Arial"/>
          <w:sz w:val="22"/>
          <w:szCs w:val="22"/>
          <w:u w:val="single"/>
        </w:rPr>
        <w:t>figure</w:t>
      </w:r>
      <w:r w:rsidR="004B5C05">
        <w:rPr>
          <w:rFonts w:ascii="Arial" w:hAnsi="Arial" w:cs="Arial"/>
          <w:sz w:val="22"/>
          <w:szCs w:val="22"/>
          <w:u w:val="single"/>
        </w:rPr>
        <w:t xml:space="preserve"> </w:t>
      </w:r>
      <w:r w:rsidR="00EA7583" w:rsidRPr="001146F4">
        <w:rPr>
          <w:rFonts w:ascii="Arial" w:hAnsi="Arial" w:cs="Arial"/>
          <w:sz w:val="22"/>
          <w:szCs w:val="22"/>
          <w:u w:val="single"/>
        </w:rPr>
        <w:t>1</w:t>
      </w:r>
      <w:r>
        <w:rPr>
          <w:rFonts w:ascii="Arial" w:hAnsi="Arial" w:cs="Arial"/>
          <w:sz w:val="22"/>
          <w:szCs w:val="22"/>
        </w:rPr>
        <w:t xml:space="preserve">. This </w:t>
      </w:r>
      <w:r w:rsidRPr="002E6035">
        <w:rPr>
          <w:rFonts w:ascii="Arial" w:hAnsi="Arial" w:cs="Arial"/>
          <w:sz w:val="22"/>
          <w:szCs w:val="22"/>
        </w:rPr>
        <w:t>in</w:t>
      </w:r>
      <w:r>
        <w:rPr>
          <w:rFonts w:ascii="Arial" w:hAnsi="Arial" w:cs="Arial"/>
          <w:sz w:val="22"/>
          <w:szCs w:val="22"/>
        </w:rPr>
        <w:t>cludes</w:t>
      </w:r>
      <w:r w:rsidRPr="002E6035">
        <w:rPr>
          <w:rFonts w:ascii="Arial" w:hAnsi="Arial" w:cs="Arial"/>
          <w:sz w:val="22"/>
          <w:szCs w:val="22"/>
        </w:rPr>
        <w:t xml:space="preserve"> monocyte antigen presentation and co-stimulation, such as CD80, CD86, </w:t>
      </w:r>
      <w:r w:rsidR="00287D32">
        <w:rPr>
          <w:rFonts w:ascii="Arial" w:hAnsi="Arial" w:cs="Arial"/>
          <w:sz w:val="22"/>
          <w:szCs w:val="22"/>
          <w:lang w:val="en-US"/>
        </w:rPr>
        <w:t xml:space="preserve">and </w:t>
      </w:r>
      <w:r w:rsidR="00287D32" w:rsidRPr="002E6035">
        <w:rPr>
          <w:rFonts w:ascii="Arial" w:hAnsi="Arial" w:cs="Arial"/>
          <w:sz w:val="22"/>
          <w:szCs w:val="22"/>
        </w:rPr>
        <w:t xml:space="preserve">HLA-DR </w:t>
      </w:r>
      <w:r w:rsidRPr="002E6035">
        <w:rPr>
          <w:rFonts w:ascii="Arial" w:hAnsi="Arial" w:cs="Arial"/>
          <w:sz w:val="22"/>
          <w:szCs w:val="22"/>
        </w:rPr>
        <w:t xml:space="preserve">as well as immune checkpoint inhibition, including PD1 on lymphocytes and PD-L1 on monocytes. Additionally, we examined receptors related to lymphocyte proliferation and maturation, specifically the IL-2 and IL-7 receptors. Other areas of interest included lymphocyte activation markers </w:t>
      </w:r>
      <w:r w:rsidR="00287D32" w:rsidRPr="002E6035">
        <w:rPr>
          <w:rFonts w:ascii="Arial" w:hAnsi="Arial" w:cs="Arial"/>
          <w:sz w:val="22"/>
          <w:szCs w:val="22"/>
        </w:rPr>
        <w:t>CTLA-4</w:t>
      </w:r>
      <w:r w:rsidR="00287D32">
        <w:rPr>
          <w:rFonts w:ascii="Arial" w:hAnsi="Arial" w:cs="Arial"/>
          <w:sz w:val="22"/>
          <w:szCs w:val="22"/>
          <w:lang w:val="en-US"/>
        </w:rPr>
        <w:t xml:space="preserve"> and </w:t>
      </w:r>
      <w:r w:rsidRPr="002E6035">
        <w:rPr>
          <w:rFonts w:ascii="Arial" w:hAnsi="Arial" w:cs="Arial"/>
          <w:sz w:val="22"/>
          <w:szCs w:val="22"/>
        </w:rPr>
        <w:t xml:space="preserve">CD28, and overall lymphocyte viability. Our comprehensive analysis also covered monocyte chemokine receptors, specifically CCR2 and CXCR4, and intracellular cytokines to provide a thorough understanding of the immune response </w:t>
      </w:r>
      <w:r>
        <w:rPr>
          <w:rFonts w:ascii="Arial" w:hAnsi="Arial" w:cs="Arial"/>
          <w:sz w:val="22"/>
          <w:szCs w:val="22"/>
        </w:rPr>
        <w:t>in</w:t>
      </w:r>
      <w:r w:rsidRPr="002E6035">
        <w:rPr>
          <w:rFonts w:ascii="Arial" w:hAnsi="Arial" w:cs="Arial"/>
          <w:sz w:val="22"/>
          <w:szCs w:val="22"/>
        </w:rPr>
        <w:t xml:space="preserve"> sepsis</w:t>
      </w:r>
      <w:r w:rsidR="00EA7583">
        <w:rPr>
          <w:rFonts w:ascii="Arial" w:hAnsi="Arial" w:cs="Arial"/>
          <w:sz w:val="22"/>
          <w:szCs w:val="22"/>
        </w:rPr>
        <w:t>.</w:t>
      </w:r>
    </w:p>
    <w:p w14:paraId="2B6AD0DB" w14:textId="675D7CF7" w:rsidR="00511968" w:rsidRPr="00212FFB" w:rsidRDefault="00EA7583" w:rsidP="008E34A7">
      <w:pPr>
        <w:spacing w:line="360" w:lineRule="auto"/>
        <w:rPr>
          <w:rFonts w:ascii="Arial" w:hAnsi="Arial" w:cs="Arial"/>
          <w:sz w:val="22"/>
          <w:szCs w:val="22"/>
        </w:rPr>
      </w:pPr>
      <w:r>
        <w:rPr>
          <w:rFonts w:ascii="Arial" w:hAnsi="Arial" w:cs="Arial"/>
          <w:noProof/>
          <w:sz w:val="22"/>
          <w:szCs w:val="22"/>
        </w:rPr>
        <w:lastRenderedPageBreak/>
        <w:drawing>
          <wp:inline distT="0" distB="0" distL="0" distR="0" wp14:anchorId="088FF6B0" wp14:editId="37FEF678">
            <wp:extent cx="6120130" cy="3855720"/>
            <wp:effectExtent l="0" t="0" r="1270" b="5080"/>
            <wp:docPr id="99873653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736534" name="Picture 998736534"/>
                    <pic:cNvPicPr/>
                  </pic:nvPicPr>
                  <pic:blipFill>
                    <a:blip r:embed="rId11"/>
                    <a:stretch>
                      <a:fillRect/>
                    </a:stretch>
                  </pic:blipFill>
                  <pic:spPr>
                    <a:xfrm>
                      <a:off x="0" y="0"/>
                      <a:ext cx="6120130" cy="3855720"/>
                    </a:xfrm>
                    <a:prstGeom prst="rect">
                      <a:avLst/>
                    </a:prstGeom>
                  </pic:spPr>
                </pic:pic>
              </a:graphicData>
            </a:graphic>
          </wp:inline>
        </w:drawing>
      </w:r>
    </w:p>
    <w:p w14:paraId="0CF5C278" w14:textId="2F72F077" w:rsidR="005D5B8E" w:rsidRPr="007D330E" w:rsidRDefault="008E34A7" w:rsidP="008E34A7">
      <w:pPr>
        <w:pStyle w:val="Heading3"/>
        <w:shd w:val="clear" w:color="auto" w:fill="E6E6E6"/>
        <w:spacing w:line="360" w:lineRule="auto"/>
        <w:rPr>
          <w:sz w:val="24"/>
          <w:szCs w:val="24"/>
        </w:rPr>
      </w:pPr>
      <w:bookmarkStart w:id="12" w:name="_Toc22131281"/>
      <w:bookmarkStart w:id="13" w:name="_Toc22131370"/>
      <w:bookmarkStart w:id="14" w:name="_Toc177552070"/>
      <w:r>
        <w:rPr>
          <w:sz w:val="24"/>
          <w:szCs w:val="24"/>
        </w:rPr>
        <w:t xml:space="preserve">1.4 </w:t>
      </w:r>
      <w:r w:rsidR="009D63FA">
        <w:rPr>
          <w:sz w:val="24"/>
          <w:szCs w:val="24"/>
        </w:rPr>
        <w:t xml:space="preserve">Aims and </w:t>
      </w:r>
      <w:r w:rsidR="005D5B8E" w:rsidRPr="007D330E">
        <w:rPr>
          <w:sz w:val="24"/>
          <w:szCs w:val="24"/>
        </w:rPr>
        <w:t>Hypothes</w:t>
      </w:r>
      <w:r w:rsidR="0033422B">
        <w:rPr>
          <w:sz w:val="24"/>
          <w:szCs w:val="24"/>
        </w:rPr>
        <w:t>i</w:t>
      </w:r>
      <w:r w:rsidR="005D5B8E" w:rsidRPr="007D330E">
        <w:rPr>
          <w:sz w:val="24"/>
          <w:szCs w:val="24"/>
        </w:rPr>
        <w:t>s</w:t>
      </w:r>
      <w:bookmarkEnd w:id="12"/>
      <w:bookmarkEnd w:id="13"/>
      <w:bookmarkEnd w:id="14"/>
    </w:p>
    <w:p w14:paraId="06B925B1" w14:textId="77777777" w:rsidR="001146F4" w:rsidRDefault="001146F4" w:rsidP="008E34A7">
      <w:pPr>
        <w:spacing w:line="360" w:lineRule="auto"/>
        <w:ind w:firstLine="720"/>
        <w:rPr>
          <w:rFonts w:ascii="Arial" w:hAnsi="Arial" w:cs="Arial"/>
          <w:sz w:val="22"/>
          <w:szCs w:val="22"/>
        </w:rPr>
      </w:pPr>
    </w:p>
    <w:p w14:paraId="7B709E35" w14:textId="2B90A410" w:rsidR="0019371A" w:rsidRPr="0019371A" w:rsidRDefault="00953B8B" w:rsidP="008E34A7">
      <w:pPr>
        <w:spacing w:line="360" w:lineRule="auto"/>
        <w:ind w:firstLine="720"/>
        <w:rPr>
          <w:rFonts w:ascii="Arial" w:hAnsi="Arial" w:cs="Arial"/>
          <w:sz w:val="22"/>
          <w:szCs w:val="22"/>
        </w:rPr>
      </w:pPr>
      <w:r>
        <w:rPr>
          <w:rFonts w:ascii="Arial" w:hAnsi="Arial" w:cs="Arial"/>
          <w:sz w:val="22"/>
          <w:szCs w:val="22"/>
        </w:rPr>
        <w:t>I</w:t>
      </w:r>
      <w:r w:rsidRPr="0019371A">
        <w:rPr>
          <w:rFonts w:ascii="Arial" w:hAnsi="Arial" w:cs="Arial"/>
          <w:sz w:val="22"/>
          <w:szCs w:val="22"/>
        </w:rPr>
        <w:t xml:space="preserve"> </w:t>
      </w:r>
      <w:r w:rsidR="0019371A" w:rsidRPr="0019371A">
        <w:rPr>
          <w:rFonts w:ascii="Arial" w:hAnsi="Arial" w:cs="Arial"/>
          <w:sz w:val="22"/>
          <w:szCs w:val="22"/>
        </w:rPr>
        <w:t>hypothesise</w:t>
      </w:r>
      <w:r w:rsidR="00131164">
        <w:rPr>
          <w:rFonts w:ascii="Arial" w:hAnsi="Arial" w:cs="Arial"/>
          <w:sz w:val="22"/>
          <w:szCs w:val="22"/>
          <w:lang w:val="en-US"/>
        </w:rPr>
        <w:t xml:space="preserve"> that</w:t>
      </w:r>
      <w:r w:rsidR="0019371A" w:rsidRPr="0019371A">
        <w:rPr>
          <w:rFonts w:ascii="Arial" w:hAnsi="Arial" w:cs="Arial"/>
          <w:sz w:val="22"/>
          <w:szCs w:val="22"/>
        </w:rPr>
        <w:t xml:space="preserve"> </w:t>
      </w:r>
      <w:r w:rsidR="00131164">
        <w:rPr>
          <w:rFonts w:ascii="Arial" w:hAnsi="Arial" w:cs="Arial"/>
          <w:sz w:val="22"/>
          <w:szCs w:val="22"/>
          <w:lang w:val="en-US"/>
        </w:rPr>
        <w:t>a</w:t>
      </w:r>
      <w:proofErr w:type="spellStart"/>
      <w:r w:rsidR="00131164" w:rsidRPr="00131164">
        <w:rPr>
          <w:rFonts w:ascii="Arial" w:hAnsi="Arial" w:cs="Arial"/>
          <w:sz w:val="22"/>
          <w:szCs w:val="22"/>
        </w:rPr>
        <w:t>ntibiotics</w:t>
      </w:r>
      <w:proofErr w:type="spellEnd"/>
      <w:r w:rsidR="00131164" w:rsidRPr="00131164">
        <w:rPr>
          <w:rFonts w:ascii="Arial" w:hAnsi="Arial" w:cs="Arial"/>
          <w:sz w:val="22"/>
          <w:szCs w:val="22"/>
        </w:rPr>
        <w:t xml:space="preserve"> have an off-target effect on immune cells, exacerbating immune dysfunction associated with sepsis</w:t>
      </w:r>
      <w:r w:rsidR="002F697D">
        <w:rPr>
          <w:rFonts w:ascii="Arial" w:hAnsi="Arial" w:cs="Arial"/>
          <w:sz w:val="22"/>
          <w:szCs w:val="22"/>
        </w:rPr>
        <w:t>; with</w:t>
      </w:r>
      <w:r w:rsidR="002F697D" w:rsidRPr="00131164">
        <w:rPr>
          <w:rFonts w:ascii="Arial" w:hAnsi="Arial" w:cs="Arial"/>
          <w:sz w:val="22"/>
          <w:szCs w:val="22"/>
        </w:rPr>
        <w:t xml:space="preserve"> </w:t>
      </w:r>
      <w:r w:rsidR="002F697D">
        <w:rPr>
          <w:rFonts w:ascii="Arial" w:hAnsi="Arial" w:cs="Arial"/>
          <w:sz w:val="22"/>
          <w:szCs w:val="22"/>
        </w:rPr>
        <w:t>b</w:t>
      </w:r>
      <w:r w:rsidR="002F697D" w:rsidRPr="00131164">
        <w:rPr>
          <w:rFonts w:ascii="Arial" w:hAnsi="Arial" w:cs="Arial"/>
          <w:sz w:val="22"/>
          <w:szCs w:val="22"/>
        </w:rPr>
        <w:t>road</w:t>
      </w:r>
      <w:r w:rsidR="00131164" w:rsidRPr="00131164">
        <w:rPr>
          <w:rFonts w:ascii="Arial" w:hAnsi="Arial" w:cs="Arial"/>
          <w:sz w:val="22"/>
          <w:szCs w:val="22"/>
        </w:rPr>
        <w:t>-spectrum antibiotics hav</w:t>
      </w:r>
      <w:r w:rsidR="002F697D">
        <w:rPr>
          <w:rFonts w:ascii="Arial" w:hAnsi="Arial" w:cs="Arial"/>
          <w:sz w:val="22"/>
          <w:szCs w:val="22"/>
        </w:rPr>
        <w:t>ing</w:t>
      </w:r>
      <w:r w:rsidR="00131164" w:rsidRPr="00131164">
        <w:rPr>
          <w:rFonts w:ascii="Arial" w:hAnsi="Arial" w:cs="Arial"/>
          <w:sz w:val="22"/>
          <w:szCs w:val="22"/>
        </w:rPr>
        <w:t xml:space="preserve"> a </w:t>
      </w:r>
      <w:r w:rsidR="00FF11F9">
        <w:rPr>
          <w:rFonts w:ascii="Arial" w:hAnsi="Arial" w:cs="Arial"/>
          <w:sz w:val="22"/>
          <w:szCs w:val="22"/>
        </w:rPr>
        <w:t>greater</w:t>
      </w:r>
      <w:r w:rsidR="00FF11F9" w:rsidRPr="00131164">
        <w:rPr>
          <w:rFonts w:ascii="Arial" w:hAnsi="Arial" w:cs="Arial"/>
          <w:sz w:val="22"/>
          <w:szCs w:val="22"/>
        </w:rPr>
        <w:t xml:space="preserve"> </w:t>
      </w:r>
      <w:r w:rsidR="00131164" w:rsidRPr="00131164">
        <w:rPr>
          <w:rFonts w:ascii="Arial" w:hAnsi="Arial" w:cs="Arial"/>
          <w:sz w:val="22"/>
          <w:szCs w:val="22"/>
        </w:rPr>
        <w:t>effect.</w:t>
      </w:r>
    </w:p>
    <w:p w14:paraId="1BA7E3FD" w14:textId="77777777" w:rsidR="001146F4" w:rsidRDefault="001146F4" w:rsidP="008E34A7">
      <w:pPr>
        <w:spacing w:line="360" w:lineRule="auto"/>
        <w:ind w:firstLine="720"/>
        <w:rPr>
          <w:rFonts w:ascii="Arial" w:hAnsi="Arial" w:cs="Arial"/>
          <w:sz w:val="22"/>
          <w:szCs w:val="22"/>
        </w:rPr>
      </w:pPr>
    </w:p>
    <w:p w14:paraId="30EEB015" w14:textId="16D70646" w:rsidR="0019371A" w:rsidRDefault="00FF11F9" w:rsidP="008E34A7">
      <w:pPr>
        <w:spacing w:line="360" w:lineRule="auto"/>
        <w:ind w:firstLine="720"/>
        <w:rPr>
          <w:rFonts w:ascii="Arial" w:hAnsi="Arial" w:cs="Arial"/>
          <w:sz w:val="22"/>
          <w:szCs w:val="22"/>
        </w:rPr>
      </w:pPr>
      <w:r>
        <w:rPr>
          <w:rFonts w:ascii="Arial" w:hAnsi="Arial" w:cs="Arial"/>
          <w:sz w:val="22"/>
          <w:szCs w:val="22"/>
        </w:rPr>
        <w:t>My objective</w:t>
      </w:r>
      <w:r w:rsidR="0019371A" w:rsidRPr="0019371A">
        <w:rPr>
          <w:rFonts w:ascii="Arial" w:hAnsi="Arial" w:cs="Arial"/>
          <w:sz w:val="22"/>
          <w:szCs w:val="22"/>
        </w:rPr>
        <w:t xml:space="preserve"> </w:t>
      </w:r>
      <w:r w:rsidR="00131164">
        <w:rPr>
          <w:rFonts w:ascii="Arial" w:hAnsi="Arial" w:cs="Arial"/>
          <w:sz w:val="22"/>
          <w:szCs w:val="22"/>
          <w:lang w:val="en-US"/>
        </w:rPr>
        <w:t xml:space="preserve">is </w:t>
      </w:r>
      <w:r w:rsidR="00131164" w:rsidRPr="00131164">
        <w:rPr>
          <w:rFonts w:ascii="Arial" w:hAnsi="Arial" w:cs="Arial"/>
          <w:sz w:val="22"/>
          <w:szCs w:val="22"/>
        </w:rPr>
        <w:t xml:space="preserve">to examine the </w:t>
      </w:r>
      <w:r w:rsidR="00131164" w:rsidRPr="00287D32">
        <w:rPr>
          <w:rFonts w:ascii="Arial" w:hAnsi="Arial" w:cs="Arial"/>
          <w:i/>
          <w:iCs/>
          <w:sz w:val="22"/>
          <w:szCs w:val="22"/>
        </w:rPr>
        <w:t>ex vivo</w:t>
      </w:r>
      <w:r w:rsidR="00131164" w:rsidRPr="00131164">
        <w:rPr>
          <w:rFonts w:ascii="Arial" w:hAnsi="Arial" w:cs="Arial"/>
          <w:sz w:val="22"/>
          <w:szCs w:val="22"/>
        </w:rPr>
        <w:t xml:space="preserve"> immunomodulatory effects of </w:t>
      </w:r>
      <w:r w:rsidRPr="00131164">
        <w:rPr>
          <w:rFonts w:ascii="Arial" w:hAnsi="Arial" w:cs="Arial"/>
          <w:sz w:val="22"/>
          <w:szCs w:val="22"/>
        </w:rPr>
        <w:t>narrow</w:t>
      </w:r>
      <w:r>
        <w:rPr>
          <w:rFonts w:ascii="Arial" w:hAnsi="Arial" w:cs="Arial"/>
          <w:sz w:val="22"/>
          <w:szCs w:val="22"/>
        </w:rPr>
        <w:t xml:space="preserve"> and broad</w:t>
      </w:r>
      <w:r w:rsidRPr="00131164">
        <w:rPr>
          <w:rFonts w:ascii="Arial" w:hAnsi="Arial" w:cs="Arial"/>
          <w:sz w:val="22"/>
          <w:szCs w:val="22"/>
        </w:rPr>
        <w:t xml:space="preserve">-spectrum </w:t>
      </w:r>
      <w:r w:rsidR="00131164" w:rsidRPr="00131164">
        <w:rPr>
          <w:rFonts w:ascii="Arial" w:hAnsi="Arial" w:cs="Arial"/>
          <w:sz w:val="22"/>
          <w:szCs w:val="22"/>
        </w:rPr>
        <w:t xml:space="preserve">beta-lactam antibiotics on peripheral blood mononuclear cells obtained from patients who </w:t>
      </w:r>
      <w:r w:rsidR="00247696">
        <w:rPr>
          <w:rFonts w:ascii="Arial" w:hAnsi="Arial" w:cs="Arial"/>
          <w:sz w:val="22"/>
          <w:szCs w:val="22"/>
        </w:rPr>
        <w:t>attend</w:t>
      </w:r>
      <w:r w:rsidR="00131164" w:rsidRPr="00131164">
        <w:rPr>
          <w:rFonts w:ascii="Arial" w:hAnsi="Arial" w:cs="Arial"/>
          <w:sz w:val="22"/>
          <w:szCs w:val="22"/>
        </w:rPr>
        <w:t xml:space="preserve"> the ER. We </w:t>
      </w:r>
      <w:r w:rsidR="00131164">
        <w:rPr>
          <w:rFonts w:ascii="Arial" w:hAnsi="Arial" w:cs="Arial"/>
          <w:sz w:val="22"/>
          <w:szCs w:val="22"/>
          <w:lang w:val="en-US"/>
        </w:rPr>
        <w:t>focused</w:t>
      </w:r>
      <w:r w:rsidR="00131164" w:rsidRPr="00131164">
        <w:rPr>
          <w:rFonts w:ascii="Arial" w:hAnsi="Arial" w:cs="Arial"/>
          <w:sz w:val="22"/>
          <w:szCs w:val="22"/>
        </w:rPr>
        <w:t xml:space="preserve"> on assessing characteristics </w:t>
      </w:r>
      <w:r w:rsidR="00277764">
        <w:rPr>
          <w:rFonts w:ascii="Arial" w:hAnsi="Arial" w:cs="Arial"/>
          <w:sz w:val="22"/>
          <w:szCs w:val="22"/>
        </w:rPr>
        <w:t>associated with sepsis- induced immune dysfunction</w:t>
      </w:r>
      <w:r w:rsidR="0019371A" w:rsidRPr="0019371A">
        <w:rPr>
          <w:rFonts w:ascii="Arial" w:hAnsi="Arial" w:cs="Arial"/>
          <w:sz w:val="22"/>
          <w:szCs w:val="22"/>
        </w:rPr>
        <w:t>.</w:t>
      </w:r>
      <w:bookmarkStart w:id="15" w:name="_Toc341945780"/>
      <w:bookmarkStart w:id="16" w:name="_Toc22131282"/>
      <w:bookmarkStart w:id="17" w:name="_Toc22131371"/>
    </w:p>
    <w:p w14:paraId="04F4C892" w14:textId="77777777" w:rsidR="008E34A7" w:rsidRDefault="008E34A7" w:rsidP="008E34A7">
      <w:pPr>
        <w:spacing w:line="360" w:lineRule="auto"/>
        <w:ind w:firstLine="720"/>
        <w:rPr>
          <w:rFonts w:ascii="Arial" w:hAnsi="Arial" w:cs="Arial"/>
          <w:sz w:val="22"/>
          <w:szCs w:val="22"/>
        </w:rPr>
      </w:pPr>
    </w:p>
    <w:p w14:paraId="6A3F9F9E" w14:textId="77777777" w:rsidR="008E34A7" w:rsidRDefault="008E34A7" w:rsidP="008E34A7">
      <w:pPr>
        <w:spacing w:line="360" w:lineRule="auto"/>
        <w:ind w:firstLine="720"/>
        <w:rPr>
          <w:rFonts w:ascii="Arial" w:hAnsi="Arial" w:cs="Arial"/>
          <w:sz w:val="22"/>
          <w:szCs w:val="22"/>
        </w:rPr>
      </w:pPr>
    </w:p>
    <w:p w14:paraId="6C11916B" w14:textId="77777777" w:rsidR="008E34A7" w:rsidRDefault="008E34A7" w:rsidP="008E34A7">
      <w:pPr>
        <w:spacing w:line="360" w:lineRule="auto"/>
        <w:ind w:firstLine="720"/>
        <w:rPr>
          <w:rFonts w:ascii="Arial" w:hAnsi="Arial" w:cs="Arial"/>
          <w:sz w:val="22"/>
          <w:szCs w:val="22"/>
        </w:rPr>
      </w:pPr>
    </w:p>
    <w:p w14:paraId="4545632A" w14:textId="77777777" w:rsidR="008E34A7" w:rsidRDefault="008E34A7" w:rsidP="008E34A7">
      <w:pPr>
        <w:spacing w:line="360" w:lineRule="auto"/>
        <w:ind w:firstLine="720"/>
        <w:rPr>
          <w:rFonts w:ascii="Arial" w:hAnsi="Arial" w:cs="Arial"/>
          <w:sz w:val="22"/>
          <w:szCs w:val="22"/>
        </w:rPr>
      </w:pPr>
    </w:p>
    <w:p w14:paraId="418DCE58" w14:textId="77777777" w:rsidR="008E34A7" w:rsidRDefault="008E34A7" w:rsidP="008E34A7">
      <w:pPr>
        <w:spacing w:line="360" w:lineRule="auto"/>
        <w:ind w:firstLine="720"/>
        <w:rPr>
          <w:rFonts w:ascii="Arial" w:hAnsi="Arial" w:cs="Arial"/>
          <w:sz w:val="22"/>
          <w:szCs w:val="22"/>
        </w:rPr>
      </w:pPr>
    </w:p>
    <w:p w14:paraId="2A13B484" w14:textId="77777777" w:rsidR="008E34A7" w:rsidRDefault="008E34A7" w:rsidP="008E34A7">
      <w:pPr>
        <w:spacing w:line="360" w:lineRule="auto"/>
        <w:ind w:firstLine="720"/>
        <w:rPr>
          <w:rFonts w:ascii="Arial" w:hAnsi="Arial" w:cs="Arial"/>
          <w:sz w:val="22"/>
          <w:szCs w:val="22"/>
        </w:rPr>
      </w:pPr>
    </w:p>
    <w:p w14:paraId="2A34C8E0" w14:textId="77777777" w:rsidR="008E34A7" w:rsidRDefault="008E34A7" w:rsidP="008E34A7">
      <w:pPr>
        <w:spacing w:line="360" w:lineRule="auto"/>
        <w:ind w:firstLine="720"/>
        <w:rPr>
          <w:rFonts w:ascii="Arial" w:hAnsi="Arial" w:cs="Arial"/>
          <w:sz w:val="22"/>
          <w:szCs w:val="22"/>
        </w:rPr>
      </w:pPr>
    </w:p>
    <w:p w14:paraId="2F4C54EA" w14:textId="77777777" w:rsidR="008E34A7" w:rsidRDefault="008E34A7" w:rsidP="008E34A7">
      <w:pPr>
        <w:spacing w:line="360" w:lineRule="auto"/>
        <w:ind w:firstLine="720"/>
        <w:rPr>
          <w:rFonts w:ascii="Arial" w:hAnsi="Arial" w:cs="Arial"/>
          <w:sz w:val="22"/>
          <w:szCs w:val="22"/>
        </w:rPr>
      </w:pPr>
    </w:p>
    <w:p w14:paraId="41FB443A" w14:textId="77777777" w:rsidR="008E34A7" w:rsidRPr="006544A1" w:rsidRDefault="008E34A7" w:rsidP="008E34A7">
      <w:pPr>
        <w:spacing w:line="360" w:lineRule="auto"/>
        <w:ind w:firstLine="720"/>
        <w:rPr>
          <w:rFonts w:ascii="Arial" w:hAnsi="Arial" w:cs="Arial"/>
          <w:sz w:val="22"/>
          <w:szCs w:val="22"/>
        </w:rPr>
      </w:pPr>
    </w:p>
    <w:p w14:paraId="7FB32958" w14:textId="6FCF17AD" w:rsidR="00620782" w:rsidRPr="00212FFB" w:rsidRDefault="00F730E0" w:rsidP="008E34A7">
      <w:pPr>
        <w:pStyle w:val="Heading1"/>
        <w:numPr>
          <w:ilvl w:val="0"/>
          <w:numId w:val="35"/>
        </w:numPr>
        <w:pBdr>
          <w:bottom w:val="single" w:sz="18" w:space="3" w:color="auto"/>
        </w:pBdr>
        <w:spacing w:line="360" w:lineRule="auto"/>
        <w:jc w:val="center"/>
        <w:rPr>
          <w:sz w:val="28"/>
          <w:szCs w:val="28"/>
        </w:rPr>
      </w:pPr>
      <w:bookmarkStart w:id="18" w:name="_Toc177552071"/>
      <w:r w:rsidRPr="0A6FCA6C">
        <w:rPr>
          <w:sz w:val="28"/>
          <w:szCs w:val="28"/>
        </w:rPr>
        <w:lastRenderedPageBreak/>
        <w:t>MAT</w:t>
      </w:r>
      <w:r w:rsidR="4378F7AC" w:rsidRPr="0A6FCA6C">
        <w:rPr>
          <w:sz w:val="28"/>
          <w:szCs w:val="28"/>
        </w:rPr>
        <w:t>ER</w:t>
      </w:r>
      <w:r w:rsidRPr="0A6FCA6C">
        <w:rPr>
          <w:sz w:val="28"/>
          <w:szCs w:val="28"/>
        </w:rPr>
        <w:t>IALS AND</w:t>
      </w:r>
      <w:r w:rsidR="00885559" w:rsidRPr="0A6FCA6C">
        <w:rPr>
          <w:sz w:val="28"/>
          <w:szCs w:val="28"/>
        </w:rPr>
        <w:t xml:space="preserve"> METHOD</w:t>
      </w:r>
      <w:bookmarkEnd w:id="15"/>
      <w:r w:rsidRPr="0A6FCA6C">
        <w:rPr>
          <w:sz w:val="28"/>
          <w:szCs w:val="28"/>
        </w:rPr>
        <w:t>S</w:t>
      </w:r>
      <w:bookmarkEnd w:id="16"/>
      <w:bookmarkEnd w:id="17"/>
      <w:bookmarkEnd w:id="18"/>
    </w:p>
    <w:p w14:paraId="133814C1" w14:textId="77777777" w:rsidR="001146F4" w:rsidRDefault="001146F4" w:rsidP="008E34A7">
      <w:pPr>
        <w:spacing w:line="360" w:lineRule="auto"/>
        <w:ind w:firstLine="720"/>
        <w:rPr>
          <w:rFonts w:ascii="Arial" w:hAnsi="Arial" w:cs="Arial"/>
          <w:sz w:val="22"/>
          <w:szCs w:val="22"/>
        </w:rPr>
      </w:pPr>
    </w:p>
    <w:p w14:paraId="1121B3EF" w14:textId="06F55D7D" w:rsidR="001E2FA6" w:rsidRPr="00270737" w:rsidRDefault="001146F4" w:rsidP="008E34A7">
      <w:pPr>
        <w:spacing w:line="360" w:lineRule="auto"/>
        <w:ind w:firstLine="720"/>
        <w:rPr>
          <w:rFonts w:ascii="Arial" w:hAnsi="Arial" w:cs="Arial"/>
          <w:sz w:val="22"/>
          <w:szCs w:val="22"/>
          <w:lang w:val="en-US"/>
        </w:rPr>
      </w:pPr>
      <w:r w:rsidRPr="00347330">
        <w:rPr>
          <w:rFonts w:ascii="Arial" w:hAnsi="Arial" w:cs="Arial"/>
          <w:sz w:val="22"/>
          <w:szCs w:val="22"/>
        </w:rPr>
        <w:t>Our study, conducted at University College London</w:t>
      </w:r>
      <w:r>
        <w:rPr>
          <w:rFonts w:ascii="Arial" w:hAnsi="Arial" w:cs="Arial"/>
          <w:sz w:val="22"/>
          <w:szCs w:val="22"/>
        </w:rPr>
        <w:t xml:space="preserve"> Hospital</w:t>
      </w:r>
      <w:r w:rsidRPr="00347330">
        <w:rPr>
          <w:rFonts w:ascii="Arial" w:hAnsi="Arial" w:cs="Arial"/>
          <w:sz w:val="22"/>
          <w:szCs w:val="22"/>
        </w:rPr>
        <w:t xml:space="preserve">, </w:t>
      </w:r>
      <w:r>
        <w:rPr>
          <w:rFonts w:ascii="Arial" w:hAnsi="Arial" w:cs="Arial"/>
          <w:sz w:val="22"/>
          <w:szCs w:val="22"/>
        </w:rPr>
        <w:t>included</w:t>
      </w:r>
      <w:r w:rsidRPr="00347330">
        <w:rPr>
          <w:rFonts w:ascii="Arial" w:hAnsi="Arial" w:cs="Arial"/>
          <w:sz w:val="22"/>
          <w:szCs w:val="22"/>
        </w:rPr>
        <w:t xml:space="preserve"> adults </w:t>
      </w:r>
      <w:r>
        <w:rPr>
          <w:rFonts w:ascii="Arial" w:hAnsi="Arial" w:cs="Arial"/>
          <w:sz w:val="22"/>
          <w:szCs w:val="22"/>
        </w:rPr>
        <w:t>admitted to the emergency department with infections and healthy volunteers working in the university</w:t>
      </w:r>
      <w:r w:rsidR="00270737">
        <w:rPr>
          <w:rFonts w:ascii="Arial" w:hAnsi="Arial" w:cs="Arial"/>
          <w:sz w:val="22"/>
          <w:szCs w:val="22"/>
          <w:lang w:val="en-US"/>
        </w:rPr>
        <w:t>.</w:t>
      </w:r>
    </w:p>
    <w:p w14:paraId="63F755F3" w14:textId="626EBF11" w:rsidR="005B02A3" w:rsidRPr="007D330E" w:rsidRDefault="0049393C" w:rsidP="008E34A7">
      <w:pPr>
        <w:pStyle w:val="Heading3"/>
        <w:shd w:val="clear" w:color="auto" w:fill="E6E6E6"/>
        <w:spacing w:line="360" w:lineRule="auto"/>
        <w:rPr>
          <w:sz w:val="24"/>
          <w:szCs w:val="24"/>
        </w:rPr>
      </w:pPr>
      <w:bookmarkStart w:id="19" w:name="_Toc177552072"/>
      <w:r>
        <w:rPr>
          <w:sz w:val="24"/>
          <w:szCs w:val="24"/>
        </w:rPr>
        <w:t xml:space="preserve">2.1 </w:t>
      </w:r>
      <w:r w:rsidR="005B02A3" w:rsidRPr="007D330E">
        <w:rPr>
          <w:sz w:val="24"/>
          <w:szCs w:val="24"/>
        </w:rPr>
        <w:t>Ethics</w:t>
      </w:r>
      <w:bookmarkEnd w:id="19"/>
    </w:p>
    <w:p w14:paraId="54C04AEF" w14:textId="77777777" w:rsidR="001E2FA6" w:rsidRDefault="001E2FA6" w:rsidP="008E34A7">
      <w:pPr>
        <w:spacing w:line="360" w:lineRule="auto"/>
        <w:ind w:firstLine="720"/>
        <w:rPr>
          <w:rFonts w:ascii="Arial" w:hAnsi="Arial" w:cs="Arial"/>
          <w:sz w:val="22"/>
          <w:szCs w:val="22"/>
        </w:rPr>
      </w:pPr>
    </w:p>
    <w:p w14:paraId="332B84E0" w14:textId="0A360090" w:rsidR="005B02A3" w:rsidRPr="007713E8" w:rsidRDefault="005B02A3" w:rsidP="008E34A7">
      <w:pPr>
        <w:spacing w:line="360" w:lineRule="auto"/>
        <w:ind w:firstLine="720"/>
        <w:rPr>
          <w:rFonts w:ascii="Arial" w:hAnsi="Arial" w:cs="Arial"/>
          <w:sz w:val="22"/>
          <w:szCs w:val="22"/>
        </w:rPr>
      </w:pPr>
      <w:r w:rsidRPr="001E2FA6">
        <w:rPr>
          <w:rFonts w:ascii="Arial" w:hAnsi="Arial" w:cs="Arial"/>
          <w:sz w:val="22"/>
          <w:szCs w:val="22"/>
        </w:rPr>
        <w:t>The acquisition of clinical samples and data was obtained from Queen Square Research Ethics Committee provided ethical approval (REC reference 20/LO/1024). The ethics for obtaining healthy volunteer samples and data w</w:t>
      </w:r>
      <w:r w:rsidR="005B189C" w:rsidRPr="001E2FA6">
        <w:rPr>
          <w:rFonts w:ascii="Arial" w:hAnsi="Arial" w:cs="Arial"/>
          <w:sz w:val="22"/>
          <w:szCs w:val="22"/>
        </w:rPr>
        <w:t>as</w:t>
      </w:r>
      <w:r w:rsidRPr="001E2FA6">
        <w:rPr>
          <w:rFonts w:ascii="Arial" w:hAnsi="Arial" w:cs="Arial"/>
          <w:sz w:val="22"/>
          <w:szCs w:val="22"/>
        </w:rPr>
        <w:t xml:space="preserve"> provided by The University College London Research Ethics Committee (REC reference 19181/001).</w:t>
      </w:r>
    </w:p>
    <w:p w14:paraId="70BB0FE7" w14:textId="77777777" w:rsidR="00592606" w:rsidRPr="00212FFB" w:rsidRDefault="00592606" w:rsidP="008E34A7">
      <w:pPr>
        <w:spacing w:line="360" w:lineRule="auto"/>
        <w:rPr>
          <w:rFonts w:ascii="Arial" w:hAnsi="Arial" w:cs="Arial"/>
          <w:sz w:val="22"/>
          <w:szCs w:val="22"/>
        </w:rPr>
      </w:pPr>
    </w:p>
    <w:p w14:paraId="5C78EE3F" w14:textId="6E2CFF09" w:rsidR="001D08CA" w:rsidRPr="007D330E" w:rsidRDefault="0049393C" w:rsidP="008E34A7">
      <w:pPr>
        <w:pStyle w:val="Heading3"/>
        <w:shd w:val="clear" w:color="auto" w:fill="E6E6E6"/>
        <w:spacing w:line="360" w:lineRule="auto"/>
        <w:rPr>
          <w:sz w:val="24"/>
          <w:szCs w:val="24"/>
        </w:rPr>
      </w:pPr>
      <w:bookmarkStart w:id="20" w:name="_Toc22131283"/>
      <w:bookmarkStart w:id="21" w:name="_Toc22131372"/>
      <w:bookmarkStart w:id="22" w:name="_Toc177552073"/>
      <w:r>
        <w:rPr>
          <w:sz w:val="24"/>
          <w:szCs w:val="24"/>
        </w:rPr>
        <w:t xml:space="preserve">2.2 </w:t>
      </w:r>
      <w:r w:rsidR="001D08CA" w:rsidRPr="007D330E">
        <w:rPr>
          <w:sz w:val="24"/>
          <w:szCs w:val="24"/>
        </w:rPr>
        <w:t>Product</w:t>
      </w:r>
      <w:bookmarkEnd w:id="22"/>
      <w:r w:rsidR="004E2A4E" w:rsidRPr="007D330E">
        <w:rPr>
          <w:sz w:val="24"/>
          <w:szCs w:val="24"/>
        </w:rPr>
        <w:t xml:space="preserve"> </w:t>
      </w:r>
      <w:bookmarkEnd w:id="20"/>
      <w:bookmarkEnd w:id="21"/>
    </w:p>
    <w:p w14:paraId="64B0A5F2" w14:textId="1487473A" w:rsidR="001D08CA" w:rsidRPr="001D08CA" w:rsidRDefault="001D08CA" w:rsidP="008E34A7">
      <w:pPr>
        <w:spacing w:line="360" w:lineRule="auto"/>
        <w:rPr>
          <w:rFonts w:ascii="Arial" w:hAnsi="Arial" w:cs="Arial"/>
          <w:color w:val="FF0000"/>
          <w:sz w:val="22"/>
          <w:szCs w:val="22"/>
        </w:rPr>
      </w:pPr>
      <w:r>
        <w:rPr>
          <w:noProof/>
          <w:sz w:val="18"/>
          <w:szCs w:val="18"/>
          <w:lang w:val="en-US"/>
        </w:rPr>
        <w:drawing>
          <wp:anchor distT="0" distB="0" distL="114300" distR="114300" simplePos="0" relativeHeight="251600384" behindDoc="0" locked="0" layoutInCell="1" allowOverlap="1" wp14:anchorId="6591EBD2" wp14:editId="2A10B5A0">
            <wp:simplePos x="0" y="0"/>
            <wp:positionH relativeFrom="column">
              <wp:posOffset>0</wp:posOffset>
            </wp:positionH>
            <wp:positionV relativeFrom="paragraph">
              <wp:posOffset>187325</wp:posOffset>
            </wp:positionV>
            <wp:extent cx="5727700" cy="2251710"/>
            <wp:effectExtent l="0" t="0" r="0" b="0"/>
            <wp:wrapSquare wrapText="bothSides"/>
            <wp:docPr id="359119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119108" name="Picture 359119108"/>
                    <pic:cNvPicPr/>
                  </pic:nvPicPr>
                  <pic:blipFill>
                    <a:blip r:embed="rId12">
                      <a:extLst>
                        <a:ext uri="{28A0092B-C50C-407E-A947-70E740481C1C}">
                          <a14:useLocalDpi xmlns:a14="http://schemas.microsoft.com/office/drawing/2010/main" val="0"/>
                        </a:ext>
                      </a:extLst>
                    </a:blip>
                    <a:stretch>
                      <a:fillRect/>
                    </a:stretch>
                  </pic:blipFill>
                  <pic:spPr>
                    <a:xfrm>
                      <a:off x="0" y="0"/>
                      <a:ext cx="5727700" cy="2251710"/>
                    </a:xfrm>
                    <a:prstGeom prst="rect">
                      <a:avLst/>
                    </a:prstGeom>
                  </pic:spPr>
                </pic:pic>
              </a:graphicData>
            </a:graphic>
            <wp14:sizeRelH relativeFrom="page">
              <wp14:pctWidth>0</wp14:pctWidth>
            </wp14:sizeRelH>
            <wp14:sizeRelV relativeFrom="page">
              <wp14:pctHeight>0</wp14:pctHeight>
            </wp14:sizeRelV>
          </wp:anchor>
        </w:drawing>
      </w:r>
      <w:r w:rsidRPr="001D08CA">
        <w:rPr>
          <w:rFonts w:ascii="Arial" w:hAnsi="Arial" w:cs="Arial"/>
          <w:color w:val="FF0000"/>
          <w:sz w:val="22"/>
          <w:szCs w:val="22"/>
        </w:rPr>
        <w:t xml:space="preserve"> </w:t>
      </w:r>
    </w:p>
    <w:p w14:paraId="40524666" w14:textId="77777777" w:rsidR="001D08CA" w:rsidRDefault="001D08CA" w:rsidP="008E34A7">
      <w:pPr>
        <w:spacing w:line="360" w:lineRule="auto"/>
        <w:rPr>
          <w:rFonts w:ascii="Arial" w:hAnsi="Arial" w:cs="Arial"/>
          <w:sz w:val="22"/>
          <w:szCs w:val="22"/>
        </w:rPr>
      </w:pPr>
    </w:p>
    <w:p w14:paraId="19EB50AB" w14:textId="77777777" w:rsidR="001D08CA" w:rsidRDefault="001D08CA" w:rsidP="008E34A7">
      <w:pPr>
        <w:spacing w:line="360" w:lineRule="auto"/>
        <w:rPr>
          <w:rFonts w:ascii="Arial" w:hAnsi="Arial" w:cs="Arial"/>
          <w:sz w:val="22"/>
          <w:szCs w:val="22"/>
        </w:rPr>
      </w:pPr>
    </w:p>
    <w:p w14:paraId="6D224B84" w14:textId="77777777" w:rsidR="001D08CA" w:rsidRDefault="001D08CA" w:rsidP="008E34A7">
      <w:pPr>
        <w:spacing w:line="360" w:lineRule="auto"/>
        <w:rPr>
          <w:rFonts w:ascii="Arial" w:hAnsi="Arial" w:cs="Arial"/>
          <w:sz w:val="22"/>
          <w:szCs w:val="22"/>
        </w:rPr>
      </w:pPr>
    </w:p>
    <w:p w14:paraId="4A64965D" w14:textId="77777777" w:rsidR="001D08CA" w:rsidRDefault="001D08CA" w:rsidP="008E34A7">
      <w:pPr>
        <w:spacing w:line="360" w:lineRule="auto"/>
        <w:rPr>
          <w:rFonts w:ascii="Arial" w:hAnsi="Arial" w:cs="Arial"/>
          <w:sz w:val="22"/>
          <w:szCs w:val="22"/>
        </w:rPr>
      </w:pPr>
    </w:p>
    <w:p w14:paraId="02FABADB" w14:textId="77777777" w:rsidR="001D08CA" w:rsidRDefault="001D08CA" w:rsidP="008E34A7">
      <w:pPr>
        <w:spacing w:line="360" w:lineRule="auto"/>
        <w:rPr>
          <w:rFonts w:ascii="Arial" w:hAnsi="Arial" w:cs="Arial"/>
          <w:sz w:val="22"/>
          <w:szCs w:val="22"/>
        </w:rPr>
      </w:pPr>
    </w:p>
    <w:p w14:paraId="19D35EFD" w14:textId="77777777" w:rsidR="001D08CA" w:rsidRDefault="001D08CA" w:rsidP="008E34A7">
      <w:pPr>
        <w:spacing w:line="360" w:lineRule="auto"/>
        <w:rPr>
          <w:rFonts w:ascii="Arial" w:hAnsi="Arial" w:cs="Arial"/>
          <w:sz w:val="22"/>
          <w:szCs w:val="22"/>
        </w:rPr>
      </w:pPr>
    </w:p>
    <w:p w14:paraId="036B84A4" w14:textId="77777777" w:rsidR="001D08CA" w:rsidRDefault="001D08CA" w:rsidP="008E34A7">
      <w:pPr>
        <w:spacing w:line="360" w:lineRule="auto"/>
        <w:rPr>
          <w:rFonts w:ascii="Arial" w:hAnsi="Arial" w:cs="Arial"/>
          <w:sz w:val="22"/>
          <w:szCs w:val="22"/>
        </w:rPr>
      </w:pPr>
    </w:p>
    <w:p w14:paraId="36CFB9B2" w14:textId="77777777" w:rsidR="001D08CA" w:rsidRDefault="001D08CA" w:rsidP="008E34A7">
      <w:pPr>
        <w:spacing w:line="360" w:lineRule="auto"/>
        <w:rPr>
          <w:rFonts w:ascii="Arial" w:hAnsi="Arial" w:cs="Arial"/>
          <w:sz w:val="22"/>
          <w:szCs w:val="22"/>
        </w:rPr>
      </w:pPr>
    </w:p>
    <w:p w14:paraId="75A85678" w14:textId="77777777" w:rsidR="001D08CA" w:rsidRDefault="001D08CA" w:rsidP="008E34A7">
      <w:pPr>
        <w:spacing w:line="360" w:lineRule="auto"/>
        <w:rPr>
          <w:rFonts w:ascii="Arial" w:hAnsi="Arial" w:cs="Arial"/>
          <w:sz w:val="22"/>
          <w:szCs w:val="22"/>
        </w:rPr>
      </w:pPr>
    </w:p>
    <w:p w14:paraId="2552B4B5" w14:textId="77777777" w:rsidR="00EA7583" w:rsidRPr="00EA7583" w:rsidRDefault="00EA7583" w:rsidP="008E34A7">
      <w:pPr>
        <w:spacing w:line="360" w:lineRule="auto"/>
        <w:rPr>
          <w:rFonts w:ascii="Arial" w:hAnsi="Arial" w:cs="Arial"/>
          <w:sz w:val="22"/>
          <w:szCs w:val="22"/>
          <w:lang w:val="en-US"/>
        </w:rPr>
      </w:pPr>
    </w:p>
    <w:p w14:paraId="44A09275" w14:textId="684F0524" w:rsidR="004E2A4E" w:rsidRPr="007D330E" w:rsidRDefault="0049393C" w:rsidP="008E34A7">
      <w:pPr>
        <w:pStyle w:val="Heading3"/>
        <w:shd w:val="clear" w:color="auto" w:fill="E6E6E6"/>
        <w:spacing w:line="360" w:lineRule="auto"/>
        <w:rPr>
          <w:sz w:val="24"/>
          <w:szCs w:val="24"/>
        </w:rPr>
      </w:pPr>
      <w:bookmarkStart w:id="23" w:name="_Toc177552074"/>
      <w:r>
        <w:rPr>
          <w:sz w:val="24"/>
          <w:szCs w:val="24"/>
        </w:rPr>
        <w:t xml:space="preserve">2.3 </w:t>
      </w:r>
      <w:r w:rsidR="004E2A4E" w:rsidRPr="007D330E">
        <w:rPr>
          <w:sz w:val="24"/>
          <w:szCs w:val="24"/>
        </w:rPr>
        <w:t>Methods</w:t>
      </w:r>
      <w:bookmarkEnd w:id="23"/>
      <w:r w:rsidR="004E2A4E" w:rsidRPr="007D330E">
        <w:rPr>
          <w:sz w:val="24"/>
          <w:szCs w:val="24"/>
        </w:rPr>
        <w:t xml:space="preserve"> </w:t>
      </w:r>
    </w:p>
    <w:p w14:paraId="5644030D" w14:textId="77777777" w:rsidR="001E2FA6" w:rsidRDefault="001E2FA6" w:rsidP="008E34A7">
      <w:pPr>
        <w:spacing w:line="360" w:lineRule="auto"/>
        <w:rPr>
          <w:rFonts w:ascii="Arial" w:hAnsi="Arial" w:cs="Arial"/>
          <w:sz w:val="22"/>
          <w:szCs w:val="22"/>
        </w:rPr>
      </w:pPr>
    </w:p>
    <w:p w14:paraId="5BD062BD" w14:textId="03E7E450" w:rsidR="001D08CA" w:rsidRPr="007D330E" w:rsidRDefault="0049393C" w:rsidP="008E34A7">
      <w:pPr>
        <w:spacing w:line="360" w:lineRule="auto"/>
        <w:rPr>
          <w:rFonts w:ascii="Arial" w:hAnsi="Arial" w:cs="Arial"/>
          <w:b/>
          <w:bCs/>
        </w:rPr>
      </w:pPr>
      <w:r>
        <w:rPr>
          <w:rFonts w:ascii="Arial" w:hAnsi="Arial" w:cs="Arial"/>
          <w:b/>
          <w:bCs/>
        </w:rPr>
        <w:t xml:space="preserve">2.3.1 </w:t>
      </w:r>
      <w:r w:rsidR="001D08CA" w:rsidRPr="007D330E">
        <w:rPr>
          <w:rFonts w:ascii="Arial" w:hAnsi="Arial" w:cs="Arial"/>
          <w:b/>
          <w:bCs/>
        </w:rPr>
        <w:t xml:space="preserve">Defrosting stored PBMCs  </w:t>
      </w:r>
    </w:p>
    <w:p w14:paraId="6468E24C" w14:textId="77777777" w:rsidR="001D08CA" w:rsidRPr="008840B1" w:rsidRDefault="001D08CA" w:rsidP="008840B1">
      <w:pPr>
        <w:spacing w:line="360" w:lineRule="auto"/>
        <w:rPr>
          <w:rFonts w:ascii="Arial" w:hAnsi="Arial" w:cs="Arial"/>
          <w:sz w:val="22"/>
          <w:szCs w:val="22"/>
        </w:rPr>
      </w:pPr>
    </w:p>
    <w:p w14:paraId="26BE5E32" w14:textId="2CED2C1E" w:rsidR="001D08CA" w:rsidRPr="008840B1" w:rsidRDefault="001D08CA" w:rsidP="008840B1">
      <w:pPr>
        <w:spacing w:line="360" w:lineRule="auto"/>
        <w:ind w:firstLine="720"/>
        <w:rPr>
          <w:rFonts w:ascii="Arial" w:hAnsi="Arial" w:cs="Arial"/>
          <w:sz w:val="22"/>
          <w:szCs w:val="22"/>
        </w:rPr>
      </w:pPr>
      <w:r w:rsidRPr="008840B1">
        <w:rPr>
          <w:rFonts w:ascii="Arial" w:hAnsi="Arial" w:cs="Arial"/>
          <w:sz w:val="22"/>
          <w:szCs w:val="22"/>
        </w:rPr>
        <w:t>PBMCs are taken out of liquid nitrogen storage.  At room temperature, 1 m</w:t>
      </w:r>
      <w:r w:rsidR="000414A0">
        <w:rPr>
          <w:rFonts w:ascii="Arial" w:hAnsi="Arial" w:cs="Arial"/>
          <w:sz w:val="22"/>
          <w:szCs w:val="22"/>
        </w:rPr>
        <w:t>L</w:t>
      </w:r>
      <w:r w:rsidRPr="008840B1">
        <w:rPr>
          <w:rFonts w:ascii="Arial" w:hAnsi="Arial" w:cs="Arial"/>
          <w:sz w:val="22"/>
          <w:szCs w:val="22"/>
        </w:rPr>
        <w:t xml:space="preserve"> of culture </w:t>
      </w:r>
      <w:r w:rsidR="000414A0" w:rsidRPr="000414A0">
        <w:rPr>
          <w:rFonts w:ascii="Arial" w:hAnsi="Arial" w:cs="Arial"/>
          <w:sz w:val="22"/>
          <w:szCs w:val="22"/>
        </w:rPr>
        <w:t xml:space="preserve">Roswell Park Memorial Institute </w:t>
      </w:r>
      <w:r w:rsidRPr="008840B1">
        <w:rPr>
          <w:rFonts w:ascii="Arial" w:hAnsi="Arial" w:cs="Arial"/>
          <w:sz w:val="22"/>
          <w:szCs w:val="22"/>
        </w:rPr>
        <w:t>medium (RPMI) was transferred to the cryopreserved PBMCs and pipetted to suspend the PBMCs. Upon partial thawing, the liquid was transferred into 10mL medium in a falcon tube mixed until samples were completely thawed. The cells were then centrifuged at 400 g for 5</w:t>
      </w:r>
      <w:r w:rsidR="000414A0">
        <w:rPr>
          <w:rFonts w:ascii="Arial" w:hAnsi="Arial" w:cs="Arial"/>
          <w:sz w:val="22"/>
          <w:szCs w:val="22"/>
        </w:rPr>
        <w:t xml:space="preserve"> </w:t>
      </w:r>
      <w:r w:rsidRPr="008840B1">
        <w:rPr>
          <w:rFonts w:ascii="Arial" w:hAnsi="Arial" w:cs="Arial"/>
          <w:sz w:val="22"/>
          <w:szCs w:val="22"/>
        </w:rPr>
        <w:t>min</w:t>
      </w:r>
      <w:r w:rsidR="000414A0">
        <w:rPr>
          <w:rFonts w:ascii="Arial" w:hAnsi="Arial" w:cs="Arial"/>
          <w:sz w:val="22"/>
          <w:szCs w:val="22"/>
        </w:rPr>
        <w:t>utes</w:t>
      </w:r>
      <w:r w:rsidRPr="008840B1">
        <w:rPr>
          <w:rFonts w:ascii="Arial" w:hAnsi="Arial" w:cs="Arial"/>
          <w:sz w:val="22"/>
          <w:szCs w:val="22"/>
        </w:rPr>
        <w:t xml:space="preserve">. After centrifugation, supernatant was discarded. Cells pellets were resuspended in 2.5 ml media </w:t>
      </w:r>
      <w:r w:rsidR="000414A0">
        <w:rPr>
          <w:rFonts w:ascii="Arial" w:hAnsi="Arial" w:cs="Arial"/>
          <w:sz w:val="22"/>
          <w:szCs w:val="22"/>
        </w:rPr>
        <w:t>t</w:t>
      </w:r>
      <w:r w:rsidR="000414A0" w:rsidRPr="000414A0">
        <w:rPr>
          <w:rFonts w:ascii="Arial" w:hAnsi="Arial" w:cs="Arial"/>
          <w:sz w:val="22"/>
          <w:szCs w:val="22"/>
        </w:rPr>
        <w:t xml:space="preserve">o remove dimethyl sulfoxide found in the cryopreserved liquid/solution </w:t>
      </w:r>
      <w:r w:rsidR="004C6C80" w:rsidRPr="008840B1">
        <w:rPr>
          <w:rFonts w:ascii="Arial" w:hAnsi="Arial" w:cs="Arial"/>
        </w:rPr>
        <w:t>(</w:t>
      </w:r>
      <w:r w:rsidR="004C6C80" w:rsidRPr="008840B1">
        <w:rPr>
          <w:rFonts w:ascii="Arial" w:hAnsi="Arial" w:cs="Arial"/>
          <w:sz w:val="22"/>
          <w:szCs w:val="22"/>
        </w:rPr>
        <w:t>H</w:t>
      </w:r>
      <w:r w:rsidR="00676A19" w:rsidRPr="008840B1">
        <w:rPr>
          <w:rFonts w:ascii="Arial" w:hAnsi="Arial" w:cs="Arial"/>
          <w:sz w:val="22"/>
          <w:szCs w:val="22"/>
        </w:rPr>
        <w:t>o</w:t>
      </w:r>
      <w:r w:rsidR="004C6C80" w:rsidRPr="008840B1">
        <w:rPr>
          <w:rFonts w:ascii="Arial" w:hAnsi="Arial" w:cs="Arial"/>
          <w:sz w:val="22"/>
          <w:szCs w:val="22"/>
        </w:rPr>
        <w:t>nge et al., 2017).</w:t>
      </w:r>
      <w:r w:rsidRPr="008840B1">
        <w:rPr>
          <w:rFonts w:ascii="Arial" w:hAnsi="Arial" w:cs="Arial"/>
          <w:sz w:val="22"/>
          <w:szCs w:val="22"/>
        </w:rPr>
        <w:t xml:space="preserve"> Cells were centrifuged again and resuspended with 2 ml of </w:t>
      </w:r>
      <w:r w:rsidR="001146F4" w:rsidRPr="008840B1">
        <w:rPr>
          <w:rFonts w:ascii="Arial" w:hAnsi="Arial" w:cs="Arial"/>
          <w:sz w:val="22"/>
          <w:szCs w:val="22"/>
        </w:rPr>
        <w:lastRenderedPageBreak/>
        <w:t xml:space="preserve">RPMI </w:t>
      </w:r>
      <w:r w:rsidRPr="008840B1">
        <w:rPr>
          <w:rFonts w:ascii="Arial" w:hAnsi="Arial" w:cs="Arial"/>
          <w:sz w:val="22"/>
          <w:szCs w:val="22"/>
        </w:rPr>
        <w:t>media before resting at room temperature for 1 hour. Cells were then plated into a 96- well plate at 200</w:t>
      </w:r>
      <w:r w:rsidR="000414A0" w:rsidRPr="000414A0">
        <w:t xml:space="preserve"> </w:t>
      </w:r>
      <w:r w:rsidR="000414A0" w:rsidRPr="000414A0">
        <w:rPr>
          <w:rFonts w:ascii="Arial" w:hAnsi="Arial" w:cs="Arial"/>
          <w:sz w:val="22"/>
          <w:szCs w:val="22"/>
        </w:rPr>
        <w:t>μ</w:t>
      </w:r>
      <w:r w:rsidRPr="008840B1">
        <w:rPr>
          <w:rFonts w:ascii="Arial" w:hAnsi="Arial" w:cs="Arial"/>
          <w:sz w:val="22"/>
          <w:szCs w:val="22"/>
        </w:rPr>
        <w:t>L per well</w:t>
      </w:r>
      <w:r w:rsidR="004C6C80" w:rsidRPr="008840B1">
        <w:rPr>
          <w:rFonts w:ascii="Arial" w:hAnsi="Arial" w:cs="Arial"/>
          <w:sz w:val="22"/>
          <w:szCs w:val="22"/>
        </w:rPr>
        <w:t>.</w:t>
      </w:r>
    </w:p>
    <w:p w14:paraId="5CF71999" w14:textId="77777777" w:rsidR="001D08CA" w:rsidRPr="008840B1" w:rsidRDefault="001D08CA" w:rsidP="008840B1">
      <w:pPr>
        <w:spacing w:line="360" w:lineRule="auto"/>
        <w:rPr>
          <w:rFonts w:ascii="Arial" w:hAnsi="Arial" w:cs="Arial"/>
          <w:b/>
          <w:bCs/>
          <w:sz w:val="22"/>
          <w:szCs w:val="22"/>
        </w:rPr>
      </w:pPr>
    </w:p>
    <w:p w14:paraId="51316F19" w14:textId="3E40318E" w:rsidR="001D08CA" w:rsidRPr="008840B1" w:rsidRDefault="0049393C" w:rsidP="008840B1">
      <w:pPr>
        <w:spacing w:line="360" w:lineRule="auto"/>
        <w:rPr>
          <w:rFonts w:ascii="Arial" w:hAnsi="Arial" w:cs="Arial"/>
          <w:b/>
          <w:bCs/>
        </w:rPr>
      </w:pPr>
      <w:r w:rsidRPr="008840B1">
        <w:rPr>
          <w:rFonts w:ascii="Arial" w:hAnsi="Arial" w:cs="Arial"/>
          <w:b/>
          <w:bCs/>
        </w:rPr>
        <w:t xml:space="preserve">2.3.2 </w:t>
      </w:r>
      <w:r w:rsidR="001D08CA" w:rsidRPr="008840B1">
        <w:rPr>
          <w:rFonts w:ascii="Arial" w:hAnsi="Arial" w:cs="Arial"/>
          <w:b/>
          <w:bCs/>
        </w:rPr>
        <w:t xml:space="preserve">Stimulation Of PBMC </w:t>
      </w:r>
    </w:p>
    <w:p w14:paraId="707FFB94" w14:textId="77777777" w:rsidR="001D08CA" w:rsidRPr="008840B1" w:rsidRDefault="001D08CA" w:rsidP="008840B1">
      <w:pPr>
        <w:spacing w:line="360" w:lineRule="auto"/>
        <w:rPr>
          <w:rFonts w:ascii="Arial" w:hAnsi="Arial" w:cs="Arial"/>
          <w:sz w:val="22"/>
          <w:szCs w:val="22"/>
        </w:rPr>
      </w:pPr>
      <w:r w:rsidRPr="008840B1">
        <w:rPr>
          <w:rFonts w:ascii="Arial" w:hAnsi="Arial" w:cs="Arial"/>
          <w:sz w:val="22"/>
          <w:szCs w:val="22"/>
        </w:rPr>
        <w:t xml:space="preserve"> </w:t>
      </w:r>
    </w:p>
    <w:p w14:paraId="78E35360" w14:textId="36A14F30" w:rsidR="001D08CA" w:rsidRPr="008840B1" w:rsidRDefault="001D08CA" w:rsidP="008840B1">
      <w:pPr>
        <w:spacing w:line="360" w:lineRule="auto"/>
        <w:ind w:firstLine="720"/>
        <w:rPr>
          <w:rFonts w:ascii="Arial" w:hAnsi="Arial" w:cs="Arial"/>
          <w:sz w:val="22"/>
          <w:szCs w:val="22"/>
        </w:rPr>
      </w:pPr>
      <w:r w:rsidRPr="008840B1">
        <w:rPr>
          <w:rFonts w:ascii="Arial" w:hAnsi="Arial" w:cs="Arial"/>
          <w:sz w:val="22"/>
          <w:szCs w:val="22"/>
        </w:rPr>
        <w:t xml:space="preserve">Meropenem and </w:t>
      </w:r>
      <w:r w:rsidR="000414A0">
        <w:rPr>
          <w:rFonts w:ascii="Arial" w:hAnsi="Arial" w:cs="Arial"/>
          <w:sz w:val="22"/>
          <w:szCs w:val="22"/>
        </w:rPr>
        <w:t>C</w:t>
      </w:r>
      <w:r w:rsidRPr="008840B1">
        <w:rPr>
          <w:rFonts w:ascii="Arial" w:hAnsi="Arial" w:cs="Arial"/>
          <w:sz w:val="22"/>
          <w:szCs w:val="22"/>
        </w:rPr>
        <w:t xml:space="preserve">efuroxime were dissolved in water to create stock solutions before diluting with phosphate-buffered saline (PBS) to achieve working concentrations. Antibiotics were diluted to working concentrations in media and added to 96- well plates to achieve final desired concentrations. Lipopolysaccharide (100ng/mL) was used for monocyte stimulation (24hrs) and CD3-CD28 beads used for lymphocyte stimulation (72 hrs) in separate wells. The antibiotic-containing media (± LPS) was replaced every 24 hours.  </w:t>
      </w:r>
    </w:p>
    <w:p w14:paraId="3D630359" w14:textId="77777777" w:rsidR="001D08CA" w:rsidRPr="008840B1" w:rsidRDefault="001D08CA" w:rsidP="008840B1">
      <w:pPr>
        <w:spacing w:line="360" w:lineRule="auto"/>
        <w:rPr>
          <w:rFonts w:ascii="Arial" w:hAnsi="Arial" w:cs="Arial"/>
          <w:sz w:val="22"/>
          <w:szCs w:val="22"/>
        </w:rPr>
      </w:pPr>
    </w:p>
    <w:p w14:paraId="1A844FA4" w14:textId="290FEA6B" w:rsidR="001D08CA" w:rsidRPr="008840B1" w:rsidRDefault="0049393C" w:rsidP="008840B1">
      <w:pPr>
        <w:spacing w:line="360" w:lineRule="auto"/>
        <w:rPr>
          <w:rFonts w:ascii="Arial" w:hAnsi="Arial" w:cs="Arial"/>
          <w:b/>
          <w:bCs/>
        </w:rPr>
      </w:pPr>
      <w:r w:rsidRPr="008840B1">
        <w:rPr>
          <w:rFonts w:ascii="Arial" w:hAnsi="Arial" w:cs="Arial"/>
          <w:b/>
          <w:bCs/>
        </w:rPr>
        <w:t xml:space="preserve">2.3.3 </w:t>
      </w:r>
      <w:r w:rsidR="001D08CA" w:rsidRPr="008840B1">
        <w:rPr>
          <w:rFonts w:ascii="Arial" w:hAnsi="Arial" w:cs="Arial"/>
          <w:b/>
          <w:bCs/>
        </w:rPr>
        <w:t xml:space="preserve">Cell Staining </w:t>
      </w:r>
    </w:p>
    <w:p w14:paraId="6050665F" w14:textId="0E9DE2DE" w:rsidR="001D08CA" w:rsidRPr="008840B1" w:rsidRDefault="001D08CA" w:rsidP="008840B1">
      <w:pPr>
        <w:spacing w:line="360" w:lineRule="auto"/>
        <w:rPr>
          <w:rFonts w:ascii="Arial" w:hAnsi="Arial" w:cs="Arial"/>
          <w:sz w:val="22"/>
          <w:szCs w:val="22"/>
        </w:rPr>
      </w:pPr>
      <w:r w:rsidRPr="008840B1">
        <w:rPr>
          <w:rFonts w:ascii="Arial" w:hAnsi="Arial" w:cs="Arial"/>
          <w:sz w:val="22"/>
          <w:szCs w:val="22"/>
        </w:rPr>
        <w:t xml:space="preserve"> </w:t>
      </w:r>
    </w:p>
    <w:p w14:paraId="07742E65" w14:textId="14ED95A9" w:rsidR="001D08CA" w:rsidRPr="008840B1" w:rsidRDefault="001D08CA" w:rsidP="008840B1">
      <w:pPr>
        <w:spacing w:line="360" w:lineRule="auto"/>
        <w:ind w:firstLine="720"/>
        <w:rPr>
          <w:rFonts w:ascii="Arial" w:hAnsi="Arial" w:cs="Arial"/>
          <w:color w:val="FF0000"/>
          <w:sz w:val="22"/>
          <w:szCs w:val="22"/>
          <w:u w:val="single"/>
        </w:rPr>
      </w:pPr>
      <w:r w:rsidRPr="008840B1">
        <w:rPr>
          <w:rFonts w:ascii="Arial" w:hAnsi="Arial" w:cs="Arial"/>
          <w:sz w:val="22"/>
          <w:szCs w:val="22"/>
        </w:rPr>
        <w:t>For cell staining following stimulation, cells were centrifuged (400 rcf, 5 min) and the supernatant is collected for ELISA. Cells are then resuspended in a 30µl/well cell staining buffer and labelled with a panel of antibodies tagged with various fluorochromes to detect specific surface markers on monocytes and lymphocytes. After incubation at room temperature for 30 minutes, cells were centrifuged and washed with a staining buffer, followed by resuspended in 50µl/well with Nuclearfix, stopping cell process. Next, cells are incubated at 4</w:t>
      </w:r>
      <w:r w:rsidR="000414A0" w:rsidRPr="000414A0">
        <w:rPr>
          <w:rFonts w:ascii="Arial" w:hAnsi="Arial" w:cs="Arial"/>
          <w:sz w:val="21"/>
          <w:szCs w:val="21"/>
        </w:rPr>
        <w:t>°C</w:t>
      </w:r>
      <w:r w:rsidRPr="008840B1">
        <w:rPr>
          <w:rFonts w:ascii="Arial" w:hAnsi="Arial" w:cs="Arial"/>
          <w:sz w:val="22"/>
          <w:szCs w:val="22"/>
        </w:rPr>
        <w:t xml:space="preserve"> for 45 mins, followed by centrifugation. They are then resuspend</w:t>
      </w:r>
      <w:r w:rsidR="000414A0">
        <w:rPr>
          <w:rFonts w:ascii="Arial" w:hAnsi="Arial" w:cs="Arial"/>
          <w:sz w:val="22"/>
          <w:szCs w:val="22"/>
        </w:rPr>
        <w:t>ed</w:t>
      </w:r>
      <w:r w:rsidRPr="008840B1">
        <w:rPr>
          <w:rFonts w:ascii="Arial" w:hAnsi="Arial" w:cs="Arial"/>
          <w:sz w:val="22"/>
          <w:szCs w:val="22"/>
        </w:rPr>
        <w:t xml:space="preserve"> in 30µl/well with Nuclearperm, a permeabilization solution, allowing antibodies to stain for cytokines and pass through the cell. </w:t>
      </w:r>
      <w:r w:rsidR="000414A0" w:rsidRPr="000414A0">
        <w:rPr>
          <w:rFonts w:ascii="Arial" w:hAnsi="Arial" w:cs="Arial"/>
          <w:sz w:val="22"/>
          <w:szCs w:val="22"/>
        </w:rPr>
        <w:t>After a final incubation at 4°C for 40 minutes and subsequent centrifugation, the cells are resuspended in a staining buffer</w:t>
      </w:r>
      <w:r w:rsidR="000414A0">
        <w:rPr>
          <w:rFonts w:ascii="Arial" w:hAnsi="Arial" w:cs="Arial"/>
          <w:sz w:val="22"/>
          <w:szCs w:val="22"/>
        </w:rPr>
        <w:t xml:space="preserve"> </w:t>
      </w:r>
      <w:r w:rsidR="00BB71E5" w:rsidRPr="008840B1">
        <w:rPr>
          <w:rFonts w:ascii="Arial" w:hAnsi="Arial" w:cs="Arial"/>
          <w:sz w:val="22"/>
          <w:szCs w:val="22"/>
        </w:rPr>
        <w:t>(Rodig, 2022)</w:t>
      </w:r>
      <w:r w:rsidRPr="008840B1">
        <w:rPr>
          <w:rFonts w:ascii="Arial" w:hAnsi="Arial" w:cs="Arial"/>
          <w:sz w:val="22"/>
          <w:szCs w:val="22"/>
        </w:rPr>
        <w:t xml:space="preserve">. This method ensures both surface and intracellular markers are adequately labelled for subsequent detection and quantification by flow cytometry. </w:t>
      </w:r>
      <w:r w:rsidR="00E05233" w:rsidRPr="008840B1">
        <w:rPr>
          <w:rFonts w:ascii="Arial" w:hAnsi="Arial" w:cs="Arial"/>
          <w:sz w:val="22"/>
          <w:szCs w:val="22"/>
        </w:rPr>
        <w:t xml:space="preserve">Details of products and concentrations used are </w:t>
      </w:r>
      <w:r w:rsidR="00961DE1">
        <w:rPr>
          <w:rFonts w:ascii="Arial" w:hAnsi="Arial" w:cs="Arial"/>
          <w:sz w:val="22"/>
          <w:szCs w:val="22"/>
        </w:rPr>
        <w:t>provided</w:t>
      </w:r>
      <w:r w:rsidR="00E05233" w:rsidRPr="008840B1">
        <w:rPr>
          <w:rFonts w:ascii="Arial" w:hAnsi="Arial" w:cs="Arial"/>
          <w:sz w:val="22"/>
          <w:szCs w:val="22"/>
        </w:rPr>
        <w:t xml:space="preserve"> in </w:t>
      </w:r>
      <w:r w:rsidR="00E05233" w:rsidRPr="008840B1">
        <w:rPr>
          <w:rFonts w:ascii="Arial" w:hAnsi="Arial" w:cs="Arial"/>
          <w:color w:val="000000" w:themeColor="text1"/>
          <w:sz w:val="22"/>
          <w:szCs w:val="22"/>
          <w:u w:val="single"/>
        </w:rPr>
        <w:t>table 2</w:t>
      </w:r>
      <w:r w:rsidR="000414A0">
        <w:rPr>
          <w:rFonts w:ascii="Arial" w:hAnsi="Arial" w:cs="Arial"/>
          <w:color w:val="000000" w:themeColor="text1"/>
          <w:sz w:val="22"/>
          <w:szCs w:val="22"/>
          <w:u w:val="single"/>
        </w:rPr>
        <w:t>.</w:t>
      </w:r>
    </w:p>
    <w:p w14:paraId="15551F1D" w14:textId="7D975A52" w:rsidR="001D08CA" w:rsidRPr="001D08CA" w:rsidRDefault="001D08CA" w:rsidP="008E34A7">
      <w:pPr>
        <w:spacing w:line="360" w:lineRule="auto"/>
        <w:ind w:firstLine="720"/>
        <w:rPr>
          <w:rFonts w:ascii="Arial" w:hAnsi="Arial" w:cs="Arial"/>
          <w:sz w:val="22"/>
          <w:szCs w:val="22"/>
        </w:rPr>
      </w:pPr>
      <w:r>
        <w:rPr>
          <w:noProof/>
          <w:sz w:val="22"/>
          <w:szCs w:val="22"/>
        </w:rPr>
        <w:lastRenderedPageBreak/>
        <w:drawing>
          <wp:anchor distT="0" distB="0" distL="114300" distR="114300" simplePos="0" relativeHeight="251610624" behindDoc="0" locked="0" layoutInCell="1" allowOverlap="1" wp14:anchorId="3271043C" wp14:editId="34BC42CC">
            <wp:simplePos x="0" y="0"/>
            <wp:positionH relativeFrom="column">
              <wp:posOffset>0</wp:posOffset>
            </wp:positionH>
            <wp:positionV relativeFrom="paragraph">
              <wp:posOffset>187325</wp:posOffset>
            </wp:positionV>
            <wp:extent cx="5727700" cy="6317615"/>
            <wp:effectExtent l="0" t="0" r="0" b="0"/>
            <wp:wrapSquare wrapText="bothSides"/>
            <wp:docPr id="18176278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627860" name="Picture 1817627860"/>
                    <pic:cNvPicPr/>
                  </pic:nvPicPr>
                  <pic:blipFill>
                    <a:blip r:embed="rId13">
                      <a:extLst>
                        <a:ext uri="{28A0092B-C50C-407E-A947-70E740481C1C}">
                          <a14:useLocalDpi xmlns:a14="http://schemas.microsoft.com/office/drawing/2010/main" val="0"/>
                        </a:ext>
                      </a:extLst>
                    </a:blip>
                    <a:stretch>
                      <a:fillRect/>
                    </a:stretch>
                  </pic:blipFill>
                  <pic:spPr>
                    <a:xfrm>
                      <a:off x="0" y="0"/>
                      <a:ext cx="5727700" cy="6317615"/>
                    </a:xfrm>
                    <a:prstGeom prst="rect">
                      <a:avLst/>
                    </a:prstGeom>
                  </pic:spPr>
                </pic:pic>
              </a:graphicData>
            </a:graphic>
            <wp14:sizeRelH relativeFrom="page">
              <wp14:pctWidth>0</wp14:pctWidth>
            </wp14:sizeRelH>
            <wp14:sizeRelV relativeFrom="page">
              <wp14:pctHeight>0</wp14:pctHeight>
            </wp14:sizeRelV>
          </wp:anchor>
        </w:drawing>
      </w:r>
    </w:p>
    <w:p w14:paraId="0F24910A" w14:textId="77777777" w:rsidR="001D08CA" w:rsidRPr="001D08CA" w:rsidRDefault="001D08CA" w:rsidP="008E34A7">
      <w:pPr>
        <w:spacing w:line="360" w:lineRule="auto"/>
        <w:rPr>
          <w:rFonts w:ascii="Arial" w:hAnsi="Arial" w:cs="Arial"/>
          <w:sz w:val="22"/>
          <w:szCs w:val="22"/>
        </w:rPr>
      </w:pPr>
      <w:r w:rsidRPr="001D08CA">
        <w:rPr>
          <w:rFonts w:ascii="Arial" w:hAnsi="Arial" w:cs="Arial"/>
          <w:sz w:val="22"/>
          <w:szCs w:val="22"/>
        </w:rPr>
        <w:t xml:space="preserve"> </w:t>
      </w:r>
    </w:p>
    <w:p w14:paraId="08DCF6E4" w14:textId="77777777" w:rsidR="001D08CA" w:rsidRPr="001D08CA" w:rsidRDefault="001D08CA" w:rsidP="008E34A7">
      <w:pPr>
        <w:spacing w:line="360" w:lineRule="auto"/>
        <w:rPr>
          <w:rFonts w:ascii="Arial" w:hAnsi="Arial" w:cs="Arial"/>
          <w:sz w:val="22"/>
          <w:szCs w:val="22"/>
        </w:rPr>
      </w:pPr>
    </w:p>
    <w:p w14:paraId="4DE50571" w14:textId="77777777" w:rsidR="001D08CA" w:rsidRDefault="001D08CA" w:rsidP="008E34A7">
      <w:pPr>
        <w:spacing w:line="360" w:lineRule="auto"/>
        <w:rPr>
          <w:rFonts w:ascii="Arial" w:hAnsi="Arial" w:cs="Arial"/>
          <w:sz w:val="22"/>
          <w:szCs w:val="22"/>
        </w:rPr>
      </w:pPr>
    </w:p>
    <w:p w14:paraId="5AF5DD32" w14:textId="77777777" w:rsidR="001D08CA" w:rsidRDefault="001D08CA" w:rsidP="008E34A7">
      <w:pPr>
        <w:spacing w:line="360" w:lineRule="auto"/>
        <w:rPr>
          <w:rFonts w:ascii="Arial" w:hAnsi="Arial" w:cs="Arial"/>
          <w:sz w:val="22"/>
          <w:szCs w:val="22"/>
        </w:rPr>
      </w:pPr>
    </w:p>
    <w:p w14:paraId="49698CE3" w14:textId="77777777" w:rsidR="001D08CA" w:rsidRDefault="001D08CA" w:rsidP="008E34A7">
      <w:pPr>
        <w:spacing w:line="360" w:lineRule="auto"/>
        <w:rPr>
          <w:rFonts w:ascii="Arial" w:hAnsi="Arial" w:cs="Arial"/>
          <w:sz w:val="22"/>
          <w:szCs w:val="22"/>
        </w:rPr>
      </w:pPr>
    </w:p>
    <w:p w14:paraId="7592E564" w14:textId="77777777" w:rsidR="001D08CA" w:rsidRDefault="001D08CA" w:rsidP="008E34A7">
      <w:pPr>
        <w:spacing w:line="360" w:lineRule="auto"/>
        <w:rPr>
          <w:rFonts w:ascii="Arial" w:hAnsi="Arial" w:cs="Arial"/>
          <w:sz w:val="22"/>
          <w:szCs w:val="22"/>
        </w:rPr>
      </w:pPr>
    </w:p>
    <w:p w14:paraId="394015FC" w14:textId="77777777" w:rsidR="001D08CA" w:rsidRDefault="001D08CA" w:rsidP="008E34A7">
      <w:pPr>
        <w:spacing w:line="360" w:lineRule="auto"/>
        <w:rPr>
          <w:rFonts w:ascii="Arial" w:hAnsi="Arial" w:cs="Arial"/>
          <w:sz w:val="22"/>
          <w:szCs w:val="22"/>
        </w:rPr>
      </w:pPr>
    </w:p>
    <w:p w14:paraId="69C9F9BC" w14:textId="77777777" w:rsidR="001D08CA" w:rsidRDefault="001D08CA" w:rsidP="008E34A7">
      <w:pPr>
        <w:spacing w:line="360" w:lineRule="auto"/>
        <w:rPr>
          <w:rFonts w:ascii="Arial" w:hAnsi="Arial" w:cs="Arial"/>
          <w:sz w:val="22"/>
          <w:szCs w:val="22"/>
        </w:rPr>
      </w:pPr>
    </w:p>
    <w:p w14:paraId="06D5F665" w14:textId="77777777" w:rsidR="001D08CA" w:rsidRDefault="001D08CA" w:rsidP="008E34A7">
      <w:pPr>
        <w:spacing w:line="360" w:lineRule="auto"/>
        <w:rPr>
          <w:rFonts w:ascii="Arial" w:hAnsi="Arial" w:cs="Arial"/>
          <w:sz w:val="22"/>
          <w:szCs w:val="22"/>
        </w:rPr>
      </w:pPr>
    </w:p>
    <w:p w14:paraId="74314B8F" w14:textId="77777777" w:rsidR="001D08CA" w:rsidRDefault="001D08CA" w:rsidP="008E34A7">
      <w:pPr>
        <w:spacing w:line="360" w:lineRule="auto"/>
        <w:rPr>
          <w:rFonts w:ascii="Arial" w:hAnsi="Arial" w:cs="Arial"/>
          <w:sz w:val="22"/>
          <w:szCs w:val="22"/>
        </w:rPr>
      </w:pPr>
    </w:p>
    <w:p w14:paraId="244C81C0" w14:textId="77777777" w:rsidR="001D08CA" w:rsidRDefault="001D08CA" w:rsidP="008E34A7">
      <w:pPr>
        <w:spacing w:line="360" w:lineRule="auto"/>
        <w:rPr>
          <w:rFonts w:ascii="Arial" w:hAnsi="Arial" w:cs="Arial"/>
          <w:sz w:val="22"/>
          <w:szCs w:val="22"/>
        </w:rPr>
      </w:pPr>
    </w:p>
    <w:p w14:paraId="5F3934E6" w14:textId="77777777" w:rsidR="001D08CA" w:rsidRDefault="001D08CA" w:rsidP="008E34A7">
      <w:pPr>
        <w:spacing w:line="360" w:lineRule="auto"/>
        <w:rPr>
          <w:rFonts w:ascii="Arial" w:hAnsi="Arial" w:cs="Arial"/>
          <w:sz w:val="22"/>
          <w:szCs w:val="22"/>
        </w:rPr>
      </w:pPr>
    </w:p>
    <w:p w14:paraId="4FEA6F78" w14:textId="77777777" w:rsidR="001D08CA" w:rsidRDefault="001D08CA" w:rsidP="008E34A7">
      <w:pPr>
        <w:spacing w:line="360" w:lineRule="auto"/>
        <w:rPr>
          <w:rFonts w:ascii="Arial" w:hAnsi="Arial" w:cs="Arial"/>
          <w:sz w:val="22"/>
          <w:szCs w:val="22"/>
        </w:rPr>
      </w:pPr>
    </w:p>
    <w:p w14:paraId="2FE6F9FC" w14:textId="77777777" w:rsidR="001D08CA" w:rsidRDefault="001D08CA" w:rsidP="008E34A7">
      <w:pPr>
        <w:spacing w:line="360" w:lineRule="auto"/>
        <w:rPr>
          <w:rFonts w:ascii="Arial" w:hAnsi="Arial" w:cs="Arial"/>
          <w:sz w:val="22"/>
          <w:szCs w:val="22"/>
        </w:rPr>
      </w:pPr>
    </w:p>
    <w:p w14:paraId="677A02F7" w14:textId="77777777" w:rsidR="001D08CA" w:rsidRDefault="001D08CA" w:rsidP="008E34A7">
      <w:pPr>
        <w:spacing w:line="360" w:lineRule="auto"/>
        <w:rPr>
          <w:rFonts w:ascii="Arial" w:hAnsi="Arial" w:cs="Arial"/>
          <w:sz w:val="22"/>
          <w:szCs w:val="22"/>
        </w:rPr>
      </w:pPr>
    </w:p>
    <w:p w14:paraId="3586F45D" w14:textId="77777777" w:rsidR="001D08CA" w:rsidRDefault="001D08CA" w:rsidP="008E34A7">
      <w:pPr>
        <w:spacing w:line="360" w:lineRule="auto"/>
        <w:rPr>
          <w:rFonts w:ascii="Arial" w:hAnsi="Arial" w:cs="Arial"/>
          <w:sz w:val="22"/>
          <w:szCs w:val="22"/>
        </w:rPr>
      </w:pPr>
    </w:p>
    <w:p w14:paraId="226DA932" w14:textId="77777777" w:rsidR="001D08CA" w:rsidRDefault="001D08CA" w:rsidP="008E34A7">
      <w:pPr>
        <w:spacing w:line="360" w:lineRule="auto"/>
        <w:rPr>
          <w:rFonts w:ascii="Arial" w:hAnsi="Arial" w:cs="Arial"/>
          <w:sz w:val="22"/>
          <w:szCs w:val="22"/>
        </w:rPr>
      </w:pPr>
    </w:p>
    <w:p w14:paraId="094EB8D6" w14:textId="77777777" w:rsidR="001D08CA" w:rsidRDefault="001D08CA" w:rsidP="008E34A7">
      <w:pPr>
        <w:spacing w:line="360" w:lineRule="auto"/>
        <w:rPr>
          <w:rFonts w:ascii="Arial" w:hAnsi="Arial" w:cs="Arial"/>
          <w:sz w:val="22"/>
          <w:szCs w:val="22"/>
        </w:rPr>
      </w:pPr>
    </w:p>
    <w:p w14:paraId="52D30F4F" w14:textId="77777777" w:rsidR="001D08CA" w:rsidRDefault="001D08CA" w:rsidP="008E34A7">
      <w:pPr>
        <w:spacing w:line="360" w:lineRule="auto"/>
        <w:rPr>
          <w:rFonts w:ascii="Arial" w:hAnsi="Arial" w:cs="Arial"/>
          <w:sz w:val="22"/>
          <w:szCs w:val="22"/>
        </w:rPr>
      </w:pPr>
    </w:p>
    <w:p w14:paraId="2B059426" w14:textId="77777777" w:rsidR="001D08CA" w:rsidRDefault="001D08CA" w:rsidP="008E34A7">
      <w:pPr>
        <w:spacing w:line="360" w:lineRule="auto"/>
        <w:rPr>
          <w:rFonts w:ascii="Arial" w:hAnsi="Arial" w:cs="Arial"/>
          <w:sz w:val="22"/>
          <w:szCs w:val="22"/>
        </w:rPr>
      </w:pPr>
    </w:p>
    <w:p w14:paraId="7E8EB3A2" w14:textId="77777777" w:rsidR="001D08CA" w:rsidRDefault="001D08CA" w:rsidP="008E34A7">
      <w:pPr>
        <w:spacing w:line="360" w:lineRule="auto"/>
        <w:rPr>
          <w:rFonts w:ascii="Arial" w:hAnsi="Arial" w:cs="Arial"/>
          <w:sz w:val="22"/>
          <w:szCs w:val="22"/>
        </w:rPr>
      </w:pPr>
    </w:p>
    <w:p w14:paraId="45833EC3" w14:textId="77777777" w:rsidR="001D08CA" w:rsidRDefault="001D08CA" w:rsidP="008E34A7">
      <w:pPr>
        <w:spacing w:line="360" w:lineRule="auto"/>
        <w:rPr>
          <w:rFonts w:ascii="Arial" w:hAnsi="Arial" w:cs="Arial"/>
          <w:sz w:val="22"/>
          <w:szCs w:val="22"/>
        </w:rPr>
      </w:pPr>
    </w:p>
    <w:p w14:paraId="75851F01" w14:textId="77777777" w:rsidR="001D08CA" w:rsidRDefault="001D08CA" w:rsidP="008E34A7">
      <w:pPr>
        <w:spacing w:line="360" w:lineRule="auto"/>
        <w:rPr>
          <w:rFonts w:ascii="Arial" w:hAnsi="Arial" w:cs="Arial"/>
          <w:sz w:val="22"/>
          <w:szCs w:val="22"/>
        </w:rPr>
      </w:pPr>
    </w:p>
    <w:p w14:paraId="11F585D7" w14:textId="77777777" w:rsidR="001D08CA" w:rsidRDefault="001D08CA" w:rsidP="008E34A7">
      <w:pPr>
        <w:spacing w:line="360" w:lineRule="auto"/>
        <w:rPr>
          <w:rFonts w:ascii="Arial" w:hAnsi="Arial" w:cs="Arial"/>
          <w:sz w:val="22"/>
          <w:szCs w:val="22"/>
        </w:rPr>
      </w:pPr>
    </w:p>
    <w:p w14:paraId="3FC2757B" w14:textId="77777777" w:rsidR="001D08CA" w:rsidRDefault="001D08CA" w:rsidP="008E34A7">
      <w:pPr>
        <w:spacing w:line="360" w:lineRule="auto"/>
        <w:rPr>
          <w:rFonts w:ascii="Arial" w:hAnsi="Arial" w:cs="Arial"/>
          <w:sz w:val="22"/>
          <w:szCs w:val="22"/>
        </w:rPr>
      </w:pPr>
    </w:p>
    <w:p w14:paraId="02266EEC" w14:textId="77777777" w:rsidR="001D08CA" w:rsidRDefault="001D08CA" w:rsidP="008E34A7">
      <w:pPr>
        <w:spacing w:line="360" w:lineRule="auto"/>
        <w:rPr>
          <w:rFonts w:ascii="Arial" w:hAnsi="Arial" w:cs="Arial"/>
          <w:sz w:val="22"/>
          <w:szCs w:val="22"/>
        </w:rPr>
      </w:pPr>
    </w:p>
    <w:p w14:paraId="3CBEB376" w14:textId="77777777" w:rsidR="001D08CA" w:rsidRDefault="001D08CA" w:rsidP="008E34A7">
      <w:pPr>
        <w:spacing w:line="360" w:lineRule="auto"/>
        <w:rPr>
          <w:rFonts w:ascii="Arial" w:hAnsi="Arial" w:cs="Arial"/>
          <w:sz w:val="22"/>
          <w:szCs w:val="22"/>
        </w:rPr>
      </w:pPr>
    </w:p>
    <w:p w14:paraId="034E8717" w14:textId="77777777" w:rsidR="001D08CA" w:rsidRDefault="001D08CA" w:rsidP="008E34A7">
      <w:pPr>
        <w:spacing w:line="360" w:lineRule="auto"/>
        <w:rPr>
          <w:rFonts w:ascii="Arial" w:hAnsi="Arial" w:cs="Arial"/>
          <w:sz w:val="22"/>
          <w:szCs w:val="22"/>
        </w:rPr>
      </w:pPr>
    </w:p>
    <w:p w14:paraId="1F993B8A" w14:textId="77777777" w:rsidR="001D08CA" w:rsidRDefault="001D08CA" w:rsidP="008E34A7">
      <w:pPr>
        <w:spacing w:line="360" w:lineRule="auto"/>
        <w:rPr>
          <w:rFonts w:ascii="Arial" w:hAnsi="Arial" w:cs="Arial"/>
          <w:sz w:val="22"/>
          <w:szCs w:val="22"/>
        </w:rPr>
      </w:pPr>
    </w:p>
    <w:p w14:paraId="631AD937" w14:textId="77777777" w:rsidR="001D08CA" w:rsidRDefault="001D08CA" w:rsidP="008E34A7">
      <w:pPr>
        <w:spacing w:line="360" w:lineRule="auto"/>
        <w:rPr>
          <w:rFonts w:ascii="Arial" w:hAnsi="Arial" w:cs="Arial"/>
          <w:sz w:val="22"/>
          <w:szCs w:val="22"/>
        </w:rPr>
      </w:pPr>
    </w:p>
    <w:p w14:paraId="214BCF21" w14:textId="77777777" w:rsidR="001D08CA" w:rsidRDefault="001D08CA" w:rsidP="008E34A7">
      <w:pPr>
        <w:spacing w:line="360" w:lineRule="auto"/>
        <w:rPr>
          <w:rFonts w:ascii="Arial" w:hAnsi="Arial" w:cs="Arial"/>
          <w:sz w:val="22"/>
          <w:szCs w:val="22"/>
        </w:rPr>
      </w:pPr>
    </w:p>
    <w:p w14:paraId="1EE7C1AD" w14:textId="77777777" w:rsidR="001D08CA" w:rsidRDefault="001D08CA" w:rsidP="008E34A7">
      <w:pPr>
        <w:spacing w:line="360" w:lineRule="auto"/>
        <w:rPr>
          <w:rFonts w:ascii="Arial" w:hAnsi="Arial" w:cs="Arial"/>
          <w:sz w:val="22"/>
          <w:szCs w:val="22"/>
        </w:rPr>
      </w:pPr>
    </w:p>
    <w:p w14:paraId="146B3BC1" w14:textId="77777777" w:rsidR="001D08CA" w:rsidRDefault="001D08CA" w:rsidP="008E34A7">
      <w:pPr>
        <w:spacing w:line="360" w:lineRule="auto"/>
        <w:rPr>
          <w:rFonts w:ascii="Arial" w:hAnsi="Arial" w:cs="Arial"/>
          <w:sz w:val="22"/>
          <w:szCs w:val="22"/>
        </w:rPr>
      </w:pPr>
    </w:p>
    <w:p w14:paraId="5DF5D007" w14:textId="77777777" w:rsidR="001D08CA" w:rsidRDefault="001D08CA" w:rsidP="008E34A7">
      <w:pPr>
        <w:spacing w:line="360" w:lineRule="auto"/>
        <w:rPr>
          <w:rFonts w:ascii="Arial" w:hAnsi="Arial" w:cs="Arial"/>
          <w:sz w:val="22"/>
          <w:szCs w:val="22"/>
        </w:rPr>
      </w:pPr>
    </w:p>
    <w:p w14:paraId="711E50C9" w14:textId="77777777" w:rsidR="001D08CA" w:rsidRDefault="001D08CA" w:rsidP="008E34A7">
      <w:pPr>
        <w:spacing w:line="360" w:lineRule="auto"/>
        <w:rPr>
          <w:rFonts w:ascii="Arial" w:hAnsi="Arial" w:cs="Arial"/>
          <w:sz w:val="22"/>
          <w:szCs w:val="22"/>
        </w:rPr>
      </w:pPr>
    </w:p>
    <w:p w14:paraId="1E4F6841" w14:textId="77777777" w:rsidR="008840B1" w:rsidRDefault="008840B1" w:rsidP="008E34A7">
      <w:pPr>
        <w:spacing w:line="360" w:lineRule="auto"/>
        <w:rPr>
          <w:rFonts w:ascii="Arial" w:hAnsi="Arial" w:cs="Arial"/>
          <w:b/>
          <w:bCs/>
        </w:rPr>
      </w:pPr>
    </w:p>
    <w:p w14:paraId="4B463737" w14:textId="77777777" w:rsidR="008840B1" w:rsidRDefault="008840B1" w:rsidP="008E34A7">
      <w:pPr>
        <w:spacing w:line="360" w:lineRule="auto"/>
        <w:rPr>
          <w:rFonts w:ascii="Arial" w:hAnsi="Arial" w:cs="Arial"/>
          <w:b/>
          <w:bCs/>
        </w:rPr>
      </w:pPr>
    </w:p>
    <w:p w14:paraId="1FF83C88" w14:textId="675F3A23" w:rsidR="001D08CA" w:rsidRPr="007D330E" w:rsidRDefault="0049393C" w:rsidP="008E34A7">
      <w:pPr>
        <w:spacing w:line="360" w:lineRule="auto"/>
        <w:rPr>
          <w:rFonts w:ascii="Arial" w:hAnsi="Arial" w:cs="Arial"/>
          <w:b/>
          <w:bCs/>
        </w:rPr>
      </w:pPr>
      <w:r>
        <w:rPr>
          <w:rFonts w:ascii="Arial" w:hAnsi="Arial" w:cs="Arial"/>
          <w:b/>
          <w:bCs/>
        </w:rPr>
        <w:lastRenderedPageBreak/>
        <w:t xml:space="preserve">2.3.4 </w:t>
      </w:r>
      <w:r w:rsidR="001D08CA" w:rsidRPr="007D330E">
        <w:rPr>
          <w:rFonts w:ascii="Arial" w:hAnsi="Arial" w:cs="Arial"/>
          <w:b/>
          <w:bCs/>
        </w:rPr>
        <w:t xml:space="preserve">Analysis </w:t>
      </w:r>
    </w:p>
    <w:p w14:paraId="1136ED9F" w14:textId="77777777" w:rsidR="001D08CA" w:rsidRPr="001D08CA" w:rsidRDefault="001D08CA" w:rsidP="008E34A7">
      <w:pPr>
        <w:spacing w:line="360" w:lineRule="auto"/>
        <w:rPr>
          <w:rFonts w:ascii="Arial" w:hAnsi="Arial" w:cs="Arial"/>
          <w:sz w:val="22"/>
          <w:szCs w:val="22"/>
        </w:rPr>
      </w:pPr>
      <w:r w:rsidRPr="001D08CA">
        <w:rPr>
          <w:rFonts w:ascii="Arial" w:hAnsi="Arial" w:cs="Arial"/>
          <w:sz w:val="22"/>
          <w:szCs w:val="22"/>
        </w:rPr>
        <w:t xml:space="preserve"> </w:t>
      </w:r>
    </w:p>
    <w:p w14:paraId="0C9D5682" w14:textId="5AD0DFBF" w:rsidR="009E2D3D" w:rsidRDefault="001D08CA" w:rsidP="008E34A7">
      <w:pPr>
        <w:spacing w:line="360" w:lineRule="auto"/>
        <w:ind w:firstLine="720"/>
        <w:rPr>
          <w:rFonts w:ascii="Arial" w:hAnsi="Arial" w:cs="Arial"/>
          <w:color w:val="FF0000"/>
          <w:sz w:val="22"/>
          <w:szCs w:val="22"/>
        </w:rPr>
      </w:pPr>
      <w:r w:rsidRPr="001D08CA">
        <w:rPr>
          <w:rFonts w:ascii="Arial" w:hAnsi="Arial" w:cs="Arial"/>
          <w:sz w:val="22"/>
          <w:szCs w:val="22"/>
        </w:rPr>
        <w:t xml:space="preserve">Cells were acquired on the Sony ID7000 spectral flow cytometer. Compensation controls were applied to all samples prior to analysis. Compensation was established using single-stained controls with BD Biosciences beads or cells stained with Live/Dead markers to adjust for spectral overlap between fluorochromes, ensuring channel-specific fluorescence detection. Fluorescence Minus One (FMO) samples for all fluorophores were run to guide gating of cell populations. This is to determine the boundary between negative and positive populations in multicolour flow cytometry panels. Cell populations of interest were identified using the following Boolean gating strategy which included the selection of lymphocytes or PBMCs, single cells, viable cells, and specific cell surface markers. </w:t>
      </w:r>
    </w:p>
    <w:p w14:paraId="7642EC1A" w14:textId="77777777" w:rsidR="009E2D3D" w:rsidRDefault="009E2D3D" w:rsidP="008E34A7">
      <w:pPr>
        <w:spacing w:line="360" w:lineRule="auto"/>
        <w:ind w:firstLine="720"/>
        <w:rPr>
          <w:rFonts w:ascii="Arial" w:hAnsi="Arial" w:cs="Arial"/>
          <w:color w:val="FF0000"/>
          <w:sz w:val="22"/>
          <w:szCs w:val="22"/>
        </w:rPr>
      </w:pPr>
    </w:p>
    <w:p w14:paraId="2E561BB9" w14:textId="0DBB51EC" w:rsidR="001D08CA" w:rsidRDefault="008C5887" w:rsidP="008E34A7">
      <w:pPr>
        <w:spacing w:line="360" w:lineRule="auto"/>
        <w:ind w:firstLine="720"/>
        <w:rPr>
          <w:rFonts w:ascii="Arial" w:hAnsi="Arial" w:cs="Arial"/>
          <w:sz w:val="22"/>
          <w:szCs w:val="22"/>
        </w:rPr>
      </w:pPr>
      <w:r w:rsidRPr="008C5887">
        <w:rPr>
          <w:rFonts w:ascii="Arial" w:hAnsi="Arial" w:cs="Arial"/>
          <w:sz w:val="22"/>
          <w:szCs w:val="22"/>
        </w:rPr>
        <w:t>Differences in cytokine production and phenotypic expression between sepsis and non-sepsis were analy</w:t>
      </w:r>
      <w:r w:rsidR="00925CF7">
        <w:rPr>
          <w:rFonts w:ascii="Arial" w:hAnsi="Arial" w:cs="Arial"/>
          <w:sz w:val="22"/>
          <w:szCs w:val="22"/>
        </w:rPr>
        <w:t>s</w:t>
      </w:r>
      <w:r w:rsidRPr="008C5887">
        <w:rPr>
          <w:rFonts w:ascii="Arial" w:hAnsi="Arial" w:cs="Arial"/>
          <w:sz w:val="22"/>
          <w:szCs w:val="22"/>
        </w:rPr>
        <w:t>ed using a two-tailed nonparametric Mann-Whitney U test with GraphPad Prism</w:t>
      </w:r>
      <w:r>
        <w:rPr>
          <w:rFonts w:ascii="Arial" w:hAnsi="Arial" w:cs="Arial"/>
          <w:sz w:val="22"/>
          <w:szCs w:val="22"/>
        </w:rPr>
        <w:t xml:space="preserve">. </w:t>
      </w:r>
      <w:r w:rsidRPr="008C5887">
        <w:rPr>
          <w:rFonts w:ascii="Arial" w:hAnsi="Arial" w:cs="Arial"/>
          <w:sz w:val="22"/>
          <w:szCs w:val="22"/>
        </w:rPr>
        <w:t xml:space="preserve">Statistical significance was set at </w:t>
      </w:r>
      <w:r w:rsidR="00925CF7">
        <w:rPr>
          <w:rFonts w:ascii="Arial" w:hAnsi="Arial" w:cs="Arial"/>
          <w:sz w:val="22"/>
          <w:szCs w:val="22"/>
        </w:rPr>
        <w:t>p</w:t>
      </w:r>
      <w:r w:rsidRPr="008C5887">
        <w:rPr>
          <w:rFonts w:ascii="Arial" w:hAnsi="Arial" w:cs="Arial"/>
          <w:sz w:val="22"/>
          <w:szCs w:val="22"/>
        </w:rPr>
        <w:t xml:space="preserve"> ≤ </w:t>
      </w:r>
      <w:r w:rsidR="00925CF7">
        <w:rPr>
          <w:rFonts w:ascii="Arial" w:hAnsi="Arial" w:cs="Arial"/>
          <w:sz w:val="22"/>
          <w:szCs w:val="22"/>
        </w:rPr>
        <w:t>0.0</w:t>
      </w:r>
      <w:r w:rsidRPr="008C5887">
        <w:rPr>
          <w:rFonts w:ascii="Arial" w:hAnsi="Arial" w:cs="Arial"/>
          <w:sz w:val="22"/>
          <w:szCs w:val="22"/>
        </w:rPr>
        <w:t>5</w:t>
      </w:r>
      <w:r>
        <w:rPr>
          <w:rFonts w:ascii="Arial" w:hAnsi="Arial" w:cs="Arial"/>
          <w:sz w:val="22"/>
          <w:szCs w:val="22"/>
        </w:rPr>
        <w:t xml:space="preserve">. </w:t>
      </w:r>
      <w:r w:rsidRPr="008C5887">
        <w:rPr>
          <w:rFonts w:ascii="Arial" w:hAnsi="Arial" w:cs="Arial"/>
          <w:sz w:val="22"/>
          <w:szCs w:val="22"/>
        </w:rPr>
        <w:t>The mean fluorescence intensity (MFI) of each marker is converted to MESF units using the Quantum Bead MESF standard curve. Running Quantum MESF beads simultaneously with subject samples on the same flow cytometer allows for direct comparison across different subjects and times.</w:t>
      </w:r>
      <w:r w:rsidR="00925CF7">
        <w:rPr>
          <w:rFonts w:ascii="Arial" w:hAnsi="Arial" w:cs="Arial"/>
          <w:sz w:val="22"/>
          <w:szCs w:val="22"/>
        </w:rPr>
        <w:t xml:space="preserve"> </w:t>
      </w:r>
      <w:r w:rsidR="00E05233">
        <w:rPr>
          <w:rFonts w:ascii="Arial" w:hAnsi="Arial" w:cs="Arial"/>
          <w:sz w:val="22"/>
          <w:szCs w:val="22"/>
        </w:rPr>
        <w:t xml:space="preserve">The data are shown as median interquartile ranges </w:t>
      </w:r>
      <w:r w:rsidR="0097476B">
        <w:rPr>
          <w:rFonts w:ascii="Arial" w:hAnsi="Arial" w:cs="Arial"/>
          <w:sz w:val="22"/>
          <w:szCs w:val="22"/>
        </w:rPr>
        <w:t xml:space="preserve">or percentages counts. </w:t>
      </w:r>
      <w:r w:rsidR="0049393C" w:rsidRPr="0049393C">
        <w:rPr>
          <w:rFonts w:ascii="Arial" w:hAnsi="Arial" w:cs="Arial"/>
          <w:sz w:val="22"/>
          <w:szCs w:val="22"/>
        </w:rPr>
        <w:t xml:space="preserve">Flow cytometry results are displayed in percentage of positive cells, including interquartile range, as illustrated in </w:t>
      </w:r>
      <w:r w:rsidR="0049393C" w:rsidRPr="0049393C">
        <w:rPr>
          <w:rFonts w:ascii="Arial" w:hAnsi="Arial" w:cs="Arial"/>
          <w:sz w:val="22"/>
          <w:szCs w:val="22"/>
          <w:u w:val="single"/>
        </w:rPr>
        <w:t>figure 1.</w:t>
      </w:r>
    </w:p>
    <w:p w14:paraId="162B436A" w14:textId="4FDEB22E" w:rsidR="001D08CA" w:rsidRDefault="00EA4941" w:rsidP="008E34A7">
      <w:pPr>
        <w:spacing w:line="360" w:lineRule="auto"/>
        <w:rPr>
          <w:rFonts w:ascii="Arial" w:hAnsi="Arial" w:cs="Arial"/>
          <w:sz w:val="22"/>
          <w:szCs w:val="22"/>
        </w:rPr>
      </w:pPr>
      <w:r>
        <w:rPr>
          <w:noProof/>
          <w:sz w:val="22"/>
          <w:szCs w:val="22"/>
        </w:rPr>
        <w:lastRenderedPageBreak/>
        <w:drawing>
          <wp:anchor distT="0" distB="0" distL="114300" distR="114300" simplePos="0" relativeHeight="251625984" behindDoc="0" locked="0" layoutInCell="1" allowOverlap="1" wp14:anchorId="0774FF56" wp14:editId="56B9347A">
            <wp:simplePos x="0" y="0"/>
            <wp:positionH relativeFrom="column">
              <wp:posOffset>55880</wp:posOffset>
            </wp:positionH>
            <wp:positionV relativeFrom="paragraph">
              <wp:posOffset>230601</wp:posOffset>
            </wp:positionV>
            <wp:extent cx="6036945" cy="6165215"/>
            <wp:effectExtent l="0" t="0" r="0" b="0"/>
            <wp:wrapSquare wrapText="bothSides"/>
            <wp:docPr id="28823280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232806" name="Picture 288232806"/>
                    <pic:cNvPicPr/>
                  </pic:nvPicPr>
                  <pic:blipFill>
                    <a:blip r:embed="rId14">
                      <a:extLst>
                        <a:ext uri="{28A0092B-C50C-407E-A947-70E740481C1C}">
                          <a14:useLocalDpi xmlns:a14="http://schemas.microsoft.com/office/drawing/2010/main" val="0"/>
                        </a:ext>
                      </a:extLst>
                    </a:blip>
                    <a:stretch>
                      <a:fillRect/>
                    </a:stretch>
                  </pic:blipFill>
                  <pic:spPr>
                    <a:xfrm>
                      <a:off x="0" y="0"/>
                      <a:ext cx="6036945" cy="6165215"/>
                    </a:xfrm>
                    <a:prstGeom prst="rect">
                      <a:avLst/>
                    </a:prstGeom>
                  </pic:spPr>
                </pic:pic>
              </a:graphicData>
            </a:graphic>
            <wp14:sizeRelH relativeFrom="page">
              <wp14:pctWidth>0</wp14:pctWidth>
            </wp14:sizeRelH>
            <wp14:sizeRelV relativeFrom="page">
              <wp14:pctHeight>0</wp14:pctHeight>
            </wp14:sizeRelV>
          </wp:anchor>
        </w:drawing>
      </w:r>
    </w:p>
    <w:p w14:paraId="31C98129" w14:textId="77777777" w:rsidR="008840B1" w:rsidRDefault="008840B1" w:rsidP="008840B1">
      <w:pPr>
        <w:pStyle w:val="Heading1"/>
        <w:pBdr>
          <w:bottom w:val="single" w:sz="18" w:space="3" w:color="auto"/>
        </w:pBdr>
        <w:spacing w:line="360" w:lineRule="auto"/>
        <w:rPr>
          <w:sz w:val="28"/>
          <w:szCs w:val="28"/>
        </w:rPr>
      </w:pPr>
      <w:bookmarkStart w:id="24" w:name="_Toc22131374"/>
    </w:p>
    <w:p w14:paraId="022C1E96" w14:textId="77777777" w:rsidR="008840B1" w:rsidRDefault="008840B1" w:rsidP="008840B1"/>
    <w:p w14:paraId="5A9BA9CF" w14:textId="77777777" w:rsidR="008840B1" w:rsidRDefault="008840B1" w:rsidP="008840B1"/>
    <w:p w14:paraId="23404EE0" w14:textId="77777777" w:rsidR="008840B1" w:rsidRDefault="008840B1" w:rsidP="008840B1"/>
    <w:p w14:paraId="286890E1" w14:textId="77777777" w:rsidR="008840B1" w:rsidRDefault="008840B1" w:rsidP="008840B1"/>
    <w:p w14:paraId="3D22C8CC" w14:textId="77777777" w:rsidR="008840B1" w:rsidRDefault="008840B1" w:rsidP="008840B1"/>
    <w:p w14:paraId="50DBCDF1" w14:textId="77777777" w:rsidR="008840B1" w:rsidRDefault="008840B1" w:rsidP="008840B1"/>
    <w:p w14:paraId="772EB5FB" w14:textId="77777777" w:rsidR="008840B1" w:rsidRDefault="008840B1" w:rsidP="008840B1"/>
    <w:p w14:paraId="5871C90F" w14:textId="77777777" w:rsidR="0033422B" w:rsidRDefault="0033422B" w:rsidP="008840B1"/>
    <w:p w14:paraId="12B959F4" w14:textId="77777777" w:rsidR="0033422B" w:rsidRPr="008840B1" w:rsidRDefault="0033422B" w:rsidP="008840B1"/>
    <w:p w14:paraId="105225B1" w14:textId="43E13560" w:rsidR="00E65975" w:rsidRPr="00212FFB" w:rsidRDefault="004E2A4E" w:rsidP="008E34A7">
      <w:pPr>
        <w:pStyle w:val="Heading1"/>
        <w:numPr>
          <w:ilvl w:val="0"/>
          <w:numId w:val="35"/>
        </w:numPr>
        <w:pBdr>
          <w:bottom w:val="single" w:sz="18" w:space="3" w:color="auto"/>
        </w:pBdr>
        <w:spacing w:line="360" w:lineRule="auto"/>
        <w:jc w:val="center"/>
        <w:rPr>
          <w:sz w:val="28"/>
          <w:szCs w:val="28"/>
        </w:rPr>
      </w:pPr>
      <w:bookmarkStart w:id="25" w:name="_Toc177552075"/>
      <w:r w:rsidRPr="0A6FCA6C">
        <w:rPr>
          <w:sz w:val="28"/>
          <w:szCs w:val="28"/>
        </w:rPr>
        <w:lastRenderedPageBreak/>
        <w:t>RESULTS</w:t>
      </w:r>
      <w:bookmarkEnd w:id="24"/>
      <w:bookmarkEnd w:id="25"/>
    </w:p>
    <w:p w14:paraId="16BAD7B6" w14:textId="77777777" w:rsidR="00E82636" w:rsidRDefault="00E82636" w:rsidP="008E34A7">
      <w:pPr>
        <w:spacing w:line="360" w:lineRule="auto"/>
        <w:rPr>
          <w:rFonts w:ascii="Arial" w:hAnsi="Arial" w:cs="Arial"/>
          <w:sz w:val="22"/>
          <w:szCs w:val="22"/>
        </w:rPr>
      </w:pPr>
    </w:p>
    <w:p w14:paraId="386CC418" w14:textId="3B817A8B" w:rsidR="0097476B" w:rsidRPr="005B02A3" w:rsidRDefault="007713E8" w:rsidP="008E34A7">
      <w:pPr>
        <w:spacing w:line="360" w:lineRule="auto"/>
        <w:ind w:firstLine="360"/>
        <w:rPr>
          <w:rFonts w:ascii="Arial" w:hAnsi="Arial" w:cs="Arial"/>
          <w:sz w:val="22"/>
          <w:szCs w:val="22"/>
        </w:rPr>
      </w:pPr>
      <w:r>
        <w:rPr>
          <w:rFonts w:ascii="Arial" w:hAnsi="Arial" w:cs="Arial"/>
          <w:sz w:val="22"/>
          <w:szCs w:val="22"/>
        </w:rPr>
        <w:t>Twelve</w:t>
      </w:r>
      <w:r w:rsidRPr="007713E8">
        <w:rPr>
          <w:rFonts w:ascii="Arial" w:hAnsi="Arial" w:cs="Arial"/>
          <w:sz w:val="22"/>
          <w:szCs w:val="22"/>
        </w:rPr>
        <w:t xml:space="preserve"> patients with sepsis and 4 healthy volunteers were examined. </w:t>
      </w:r>
      <w:r w:rsidR="00461F64">
        <w:rPr>
          <w:rFonts w:ascii="Arial" w:hAnsi="Arial" w:cs="Arial"/>
          <w:sz w:val="22"/>
          <w:szCs w:val="22"/>
        </w:rPr>
        <w:t>Percentage c</w:t>
      </w:r>
      <w:r w:rsidRPr="007713E8">
        <w:rPr>
          <w:rFonts w:ascii="Arial" w:hAnsi="Arial" w:cs="Arial"/>
          <w:sz w:val="22"/>
          <w:szCs w:val="22"/>
        </w:rPr>
        <w:t xml:space="preserve">hanges in cell phenotype percentages are presented </w:t>
      </w:r>
      <w:r w:rsidRPr="00EC1FD4">
        <w:rPr>
          <w:rFonts w:ascii="Arial" w:hAnsi="Arial" w:cs="Arial"/>
          <w:sz w:val="22"/>
          <w:szCs w:val="22"/>
        </w:rPr>
        <w:t xml:space="preserve">in </w:t>
      </w:r>
      <w:r w:rsidR="00EC1FD4">
        <w:rPr>
          <w:rFonts w:ascii="Arial" w:hAnsi="Arial" w:cs="Arial"/>
          <w:sz w:val="22"/>
          <w:szCs w:val="22"/>
          <w:u w:val="single"/>
        </w:rPr>
        <w:t>f</w:t>
      </w:r>
      <w:r w:rsidRPr="00EC1FD4">
        <w:rPr>
          <w:rFonts w:ascii="Arial" w:hAnsi="Arial" w:cs="Arial"/>
          <w:sz w:val="22"/>
          <w:szCs w:val="22"/>
          <w:u w:val="single"/>
        </w:rPr>
        <w:t xml:space="preserve">igures </w:t>
      </w:r>
      <w:r w:rsidR="00EC1FD4">
        <w:rPr>
          <w:rFonts w:ascii="Arial" w:hAnsi="Arial" w:cs="Arial"/>
          <w:sz w:val="22"/>
          <w:szCs w:val="22"/>
          <w:u w:val="single"/>
        </w:rPr>
        <w:t>3</w:t>
      </w:r>
      <w:r w:rsidRPr="00EC1FD4">
        <w:rPr>
          <w:rFonts w:ascii="Arial" w:hAnsi="Arial" w:cs="Arial"/>
          <w:sz w:val="22"/>
          <w:szCs w:val="22"/>
          <w:u w:val="single"/>
        </w:rPr>
        <w:t xml:space="preserve"> and </w:t>
      </w:r>
      <w:r w:rsidR="00EC1FD4">
        <w:rPr>
          <w:rFonts w:ascii="Arial" w:hAnsi="Arial" w:cs="Arial"/>
          <w:sz w:val="22"/>
          <w:szCs w:val="22"/>
          <w:u w:val="single"/>
        </w:rPr>
        <w:t>4</w:t>
      </w:r>
      <w:r w:rsidRPr="00EC1FD4">
        <w:rPr>
          <w:rFonts w:ascii="Arial" w:hAnsi="Arial" w:cs="Arial"/>
          <w:sz w:val="22"/>
          <w:szCs w:val="22"/>
        </w:rPr>
        <w:t xml:space="preserve">. </w:t>
      </w:r>
      <w:r w:rsidRPr="007713E8">
        <w:rPr>
          <w:rFonts w:ascii="Arial" w:hAnsi="Arial" w:cs="Arial"/>
          <w:sz w:val="22"/>
          <w:szCs w:val="22"/>
        </w:rPr>
        <w:t>These figures illustrate the expression patterns of specific cell markers, which have shown significant differences between groups</w:t>
      </w:r>
      <w:r>
        <w:rPr>
          <w:rFonts w:ascii="Arial" w:hAnsi="Arial" w:cs="Arial"/>
          <w:sz w:val="22"/>
          <w:szCs w:val="22"/>
        </w:rPr>
        <w:t>.</w:t>
      </w:r>
    </w:p>
    <w:p w14:paraId="3635D83A" w14:textId="195E9515" w:rsidR="0097476B" w:rsidRDefault="0097476B" w:rsidP="008E34A7">
      <w:pPr>
        <w:spacing w:line="360" w:lineRule="auto"/>
        <w:rPr>
          <w:rFonts w:ascii="Arial" w:hAnsi="Arial" w:cs="Arial"/>
          <w:b/>
          <w:bCs/>
          <w:sz w:val="28"/>
          <w:szCs w:val="28"/>
        </w:rPr>
      </w:pPr>
    </w:p>
    <w:p w14:paraId="163CFA34" w14:textId="757EBFC9" w:rsidR="008840B1" w:rsidRPr="008840B1" w:rsidRDefault="00FB1B93" w:rsidP="008840B1">
      <w:pPr>
        <w:pStyle w:val="ListParagraph"/>
        <w:numPr>
          <w:ilvl w:val="1"/>
          <w:numId w:val="35"/>
        </w:numPr>
        <w:spacing w:line="360" w:lineRule="auto"/>
        <w:rPr>
          <w:rFonts w:ascii="Arial" w:hAnsi="Arial" w:cs="Arial"/>
          <w:b/>
          <w:bCs/>
          <w:sz w:val="28"/>
          <w:szCs w:val="28"/>
        </w:rPr>
      </w:pPr>
      <w:r>
        <w:rPr>
          <w:noProof/>
        </w:rPr>
        <mc:AlternateContent>
          <mc:Choice Requires="wps">
            <w:drawing>
              <wp:anchor distT="0" distB="0" distL="114300" distR="114300" simplePos="0" relativeHeight="251658752" behindDoc="0" locked="0" layoutInCell="1" allowOverlap="1" wp14:anchorId="5BFE944B" wp14:editId="1153F8C9">
                <wp:simplePos x="0" y="0"/>
                <wp:positionH relativeFrom="column">
                  <wp:posOffset>-591185</wp:posOffset>
                </wp:positionH>
                <wp:positionV relativeFrom="paragraph">
                  <wp:posOffset>328651</wp:posOffset>
                </wp:positionV>
                <wp:extent cx="2705100" cy="393700"/>
                <wp:effectExtent l="0" t="0" r="0" b="0"/>
                <wp:wrapNone/>
                <wp:docPr id="438704359" name="Text Box 1"/>
                <wp:cNvGraphicFramePr/>
                <a:graphic xmlns:a="http://schemas.openxmlformats.org/drawingml/2006/main">
                  <a:graphicData uri="http://schemas.microsoft.com/office/word/2010/wordprocessingShape">
                    <wps:wsp>
                      <wps:cNvSpPr txBox="1"/>
                      <wps:spPr>
                        <a:xfrm>
                          <a:off x="0" y="0"/>
                          <a:ext cx="2705100" cy="393700"/>
                        </a:xfrm>
                        <a:prstGeom prst="rect">
                          <a:avLst/>
                        </a:prstGeom>
                        <a:noFill/>
                        <a:ln>
                          <a:noFill/>
                        </a:ln>
                      </wps:spPr>
                      <wps:txbx>
                        <w:txbxContent>
                          <w:p w14:paraId="00D097A2" w14:textId="3C53ED1D" w:rsidR="007713E8" w:rsidRPr="007713E8" w:rsidRDefault="007713E8" w:rsidP="007713E8">
                            <w:pPr>
                              <w:spacing w:line="276" w:lineRule="auto"/>
                              <w:jc w:val="center"/>
                              <w:rPr>
                                <w:rFonts w:ascii="Arial" w:hAnsi="Arial" w:cs="Arial"/>
                                <w:color w:val="000000" w:themeColor="text1"/>
                                <w:sz w:val="18"/>
                                <w:szCs w:val="18"/>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13E8">
                              <w:rPr>
                                <w:rFonts w:ascii="Arial" w:hAnsi="Arial" w:cs="Arial"/>
                                <w:color w:val="000000" w:themeColor="text1"/>
                                <w:sz w:val="18"/>
                                <w:szCs w:val="18"/>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Ctrl vs LPS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BFE944B" id="_x0000_t202" coordsize="21600,21600" o:spt="202" path="m,l,21600r21600,l21600,xe">
                <v:stroke joinstyle="miter"/>
                <v:path gradientshapeok="t" o:connecttype="rect"/>
              </v:shapetype>
              <v:shape id="Text Box 1" o:spid="_x0000_s1026" type="#_x0000_t202" style="position:absolute;left:0;text-align:left;margin-left:-46.55pt;margin-top:25.9pt;width:213pt;height:31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" filled="f" stroked="f">
                <v:textbox>
                  <w:txbxContent>
                    <w:p w14:paraId="00D097A2" w14:textId="3C53ED1D" w:rsidR="007713E8" w:rsidRPr="007713E8" w:rsidRDefault="007713E8" w:rsidP="007713E8">
                      <w:pPr>
                        <w:spacing w:line="276" w:lineRule="auto"/>
                        <w:jc w:val="center"/>
                        <w:rPr>
                          <w:rFonts w:ascii="Arial" w:hAnsi="Arial" w:cs="Arial"/>
                          <w:color w:val="000000" w:themeColor="text1"/>
                          <w:sz w:val="18"/>
                          <w:szCs w:val="18"/>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13E8">
                        <w:rPr>
                          <w:rFonts w:ascii="Arial" w:hAnsi="Arial" w:cs="Arial"/>
                          <w:color w:val="000000" w:themeColor="text1"/>
                          <w:sz w:val="18"/>
                          <w:szCs w:val="18"/>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Ctrl vs LPS</w:t>
                      </w:r>
                    </w:p>
                  </w:txbxContent>
                </v:textbox>
              </v:shape>
            </w:pict>
          </mc:Fallback>
        </mc:AlternateContent>
      </w:r>
      <w:r w:rsidR="00EA4941" w:rsidRPr="008840B1">
        <w:rPr>
          <w:rFonts w:ascii="Arial" w:hAnsi="Arial" w:cs="Arial"/>
          <w:b/>
          <w:bCs/>
          <w:sz w:val="28"/>
          <w:szCs w:val="28"/>
        </w:rPr>
        <w:t>Monocyte Stimulation</w:t>
      </w:r>
    </w:p>
    <w:p w14:paraId="019E72E9" w14:textId="4EA1FB41" w:rsidR="00EA4941" w:rsidRPr="008840B1" w:rsidRDefault="00E02D58" w:rsidP="008840B1">
      <w:pPr>
        <w:spacing w:line="360" w:lineRule="auto"/>
        <w:ind w:left="360"/>
        <w:rPr>
          <w:rFonts w:ascii="Arial" w:hAnsi="Arial" w:cs="Arial"/>
          <w:b/>
          <w:bCs/>
          <w:sz w:val="28"/>
          <w:szCs w:val="28"/>
        </w:rPr>
      </w:pPr>
      <w:ins w:id="26" w:author="Author">
        <w:r>
          <w:rPr>
            <w:rFonts w:ascii="Arial" w:hAnsi="Arial" w:cs="Arial"/>
            <w:b/>
            <w:bCs/>
            <w:noProof/>
            <w:sz w:val="28"/>
            <w:szCs w:val="28"/>
          </w:rPr>
          <w:drawing>
            <wp:anchor distT="0" distB="0" distL="114300" distR="114300" simplePos="0" relativeHeight="251750912" behindDoc="0" locked="0" layoutInCell="1" allowOverlap="1" wp14:anchorId="080CA003" wp14:editId="3F71F30E">
              <wp:simplePos x="0" y="0"/>
              <wp:positionH relativeFrom="column">
                <wp:posOffset>382842</wp:posOffset>
              </wp:positionH>
              <wp:positionV relativeFrom="paragraph">
                <wp:posOffset>3571875</wp:posOffset>
              </wp:positionV>
              <wp:extent cx="5359049" cy="518223"/>
              <wp:effectExtent l="0" t="0" r="635" b="2540"/>
              <wp:wrapNone/>
              <wp:docPr id="44384235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842359" name="Picture 443842359"/>
                      <pic:cNvPicPr/>
                    </pic:nvPicPr>
                    <pic:blipFill>
                      <a:blip r:embed="rId15"/>
                      <a:stretch>
                        <a:fillRect/>
                      </a:stretch>
                    </pic:blipFill>
                    <pic:spPr>
                      <a:xfrm>
                        <a:off x="0" y="0"/>
                        <a:ext cx="5359049" cy="518223"/>
                      </a:xfrm>
                      <a:prstGeom prst="rect">
                        <a:avLst/>
                      </a:prstGeom>
                    </pic:spPr>
                  </pic:pic>
                </a:graphicData>
              </a:graphic>
              <wp14:sizeRelH relativeFrom="page">
                <wp14:pctWidth>0</wp14:pctWidth>
              </wp14:sizeRelH>
              <wp14:sizeRelV relativeFrom="page">
                <wp14:pctHeight>0</wp14:pctHeight>
              </wp14:sizeRelV>
            </wp:anchor>
          </w:drawing>
        </w:r>
        <w:r w:rsidR="00272906">
          <w:rPr>
            <w:rFonts w:ascii="Arial" w:hAnsi="Arial" w:cs="Arial"/>
            <w:b/>
            <w:bCs/>
            <w:noProof/>
            <w:sz w:val="28"/>
            <w:szCs w:val="28"/>
          </w:rPr>
          <w:drawing>
            <wp:anchor distT="0" distB="0" distL="114300" distR="114300" simplePos="0" relativeHeight="251749888" behindDoc="0" locked="0" layoutInCell="1" allowOverlap="1" wp14:anchorId="6CFFF8C6" wp14:editId="6B8AE25B">
              <wp:simplePos x="0" y="0"/>
              <wp:positionH relativeFrom="column">
                <wp:posOffset>372730</wp:posOffset>
              </wp:positionH>
              <wp:positionV relativeFrom="paragraph">
                <wp:posOffset>3562239</wp:posOffset>
              </wp:positionV>
              <wp:extent cx="5419090" cy="526278"/>
              <wp:effectExtent l="0" t="0" r="0" b="0"/>
              <wp:wrapNone/>
              <wp:docPr id="41082038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820380" name="Picture 410820380"/>
                      <pic:cNvPicPr/>
                    </pic:nvPicPr>
                    <pic:blipFill>
                      <a:blip r:embed="rId16"/>
                      <a:stretch>
                        <a:fillRect/>
                      </a:stretch>
                    </pic:blipFill>
                    <pic:spPr>
                      <a:xfrm>
                        <a:off x="0" y="0"/>
                        <a:ext cx="5440260" cy="528334"/>
                      </a:xfrm>
                      <a:prstGeom prst="rect">
                        <a:avLst/>
                      </a:prstGeom>
                    </pic:spPr>
                  </pic:pic>
                </a:graphicData>
              </a:graphic>
              <wp14:sizeRelH relativeFrom="page">
                <wp14:pctWidth>0</wp14:pctWidth>
              </wp14:sizeRelH>
              <wp14:sizeRelV relativeFrom="page">
                <wp14:pctHeight>0</wp14:pctHeight>
              </wp14:sizeRelV>
            </wp:anchor>
          </w:drawing>
        </w:r>
      </w:ins>
      <w:r w:rsidR="00FB1B93">
        <w:rPr>
          <w:noProof/>
        </w:rPr>
        <mc:AlternateContent>
          <mc:Choice Requires="wps">
            <w:drawing>
              <wp:anchor distT="0" distB="0" distL="114300" distR="114300" simplePos="0" relativeHeight="251744768" behindDoc="0" locked="0" layoutInCell="1" allowOverlap="1" wp14:anchorId="4752C27D" wp14:editId="3558BD1B">
                <wp:simplePos x="0" y="0"/>
                <wp:positionH relativeFrom="column">
                  <wp:posOffset>-589936</wp:posOffset>
                </wp:positionH>
                <wp:positionV relativeFrom="paragraph">
                  <wp:posOffset>2074607</wp:posOffset>
                </wp:positionV>
                <wp:extent cx="2705100" cy="393700"/>
                <wp:effectExtent l="0" t="0" r="0" b="0"/>
                <wp:wrapNone/>
                <wp:docPr id="397329389" name="Text Box 1"/>
                <wp:cNvGraphicFramePr/>
                <a:graphic xmlns:a="http://schemas.openxmlformats.org/drawingml/2006/main">
                  <a:graphicData uri="http://schemas.microsoft.com/office/word/2010/wordprocessingShape">
                    <wps:wsp>
                      <wps:cNvSpPr txBox="1"/>
                      <wps:spPr>
                        <a:xfrm>
                          <a:off x="0" y="0"/>
                          <a:ext cx="2705100" cy="393700"/>
                        </a:xfrm>
                        <a:prstGeom prst="rect">
                          <a:avLst/>
                        </a:prstGeom>
                        <a:noFill/>
                        <a:ln>
                          <a:noFill/>
                        </a:ln>
                      </wps:spPr>
                      <wps:txbx>
                        <w:txbxContent>
                          <w:p w14:paraId="6977C205" w14:textId="47ADB640" w:rsidR="00FB1B93" w:rsidRPr="007713E8" w:rsidRDefault="00FB1B93" w:rsidP="00FB1B93">
                            <w:pPr>
                              <w:spacing w:line="276" w:lineRule="auto"/>
                              <w:jc w:val="center"/>
                              <w:rPr>
                                <w:rFonts w:ascii="Arial" w:hAnsi="Arial" w:cs="Arial"/>
                                <w:color w:val="000000" w:themeColor="text1"/>
                                <w:sz w:val="18"/>
                                <w:szCs w:val="18"/>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color w:val="000000" w:themeColor="text1"/>
                                <w:sz w:val="18"/>
                                <w:szCs w:val="18"/>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Abx</w:t>
                            </w:r>
                            <w:r w:rsidRPr="007713E8">
                              <w:rPr>
                                <w:rFonts w:ascii="Arial" w:hAnsi="Arial" w:cs="Arial"/>
                                <w:color w:val="000000" w:themeColor="text1"/>
                                <w:sz w:val="18"/>
                                <w:szCs w:val="18"/>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vs LPS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52C27D" id="_x0000_s1027" type="#_x0000_t202" style="position:absolute;left:0;text-align:left;margin-left:-46.45pt;margin-top:163.35pt;width:213pt;height:31pt;z-index:25174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" filled="f" stroked="f">
                <v:textbox>
                  <w:txbxContent>
                    <w:p w14:paraId="6977C205" w14:textId="47ADB640" w:rsidR="00FB1B93" w:rsidRPr="007713E8" w:rsidRDefault="00FB1B93" w:rsidP="00FB1B93">
                      <w:pPr>
                        <w:spacing w:line="276" w:lineRule="auto"/>
                        <w:jc w:val="center"/>
                        <w:rPr>
                          <w:rFonts w:ascii="Arial" w:hAnsi="Arial" w:cs="Arial"/>
                          <w:color w:val="000000" w:themeColor="text1"/>
                          <w:sz w:val="18"/>
                          <w:szCs w:val="18"/>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color w:val="000000" w:themeColor="text1"/>
                          <w:sz w:val="18"/>
                          <w:szCs w:val="18"/>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Abx</w:t>
                      </w:r>
                      <w:r w:rsidRPr="007713E8">
                        <w:rPr>
                          <w:rFonts w:ascii="Arial" w:hAnsi="Arial" w:cs="Arial"/>
                          <w:color w:val="000000" w:themeColor="text1"/>
                          <w:sz w:val="18"/>
                          <w:szCs w:val="18"/>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vs LPS</w:t>
                      </w:r>
                    </w:p>
                  </w:txbxContent>
                </v:textbox>
              </v:shape>
            </w:pict>
          </mc:Fallback>
        </mc:AlternateContent>
      </w:r>
      <w:r w:rsidR="00FB1B93">
        <w:rPr>
          <w:noProof/>
        </w:rPr>
        <mc:AlternateContent>
          <mc:Choice Requires="wps">
            <w:drawing>
              <wp:anchor distT="0" distB="0" distL="114300" distR="114300" simplePos="0" relativeHeight="251742720" behindDoc="0" locked="0" layoutInCell="1" allowOverlap="1" wp14:anchorId="2A979305" wp14:editId="6699D9CD">
                <wp:simplePos x="0" y="0"/>
                <wp:positionH relativeFrom="column">
                  <wp:posOffset>-589690</wp:posOffset>
                </wp:positionH>
                <wp:positionV relativeFrom="paragraph">
                  <wp:posOffset>861060</wp:posOffset>
                </wp:positionV>
                <wp:extent cx="2705100" cy="393700"/>
                <wp:effectExtent l="0" t="0" r="0" b="0"/>
                <wp:wrapNone/>
                <wp:docPr id="1750610322" name="Text Box 1"/>
                <wp:cNvGraphicFramePr/>
                <a:graphic xmlns:a="http://schemas.openxmlformats.org/drawingml/2006/main">
                  <a:graphicData uri="http://schemas.microsoft.com/office/word/2010/wordprocessingShape">
                    <wps:wsp>
                      <wps:cNvSpPr txBox="1"/>
                      <wps:spPr>
                        <a:xfrm>
                          <a:off x="0" y="0"/>
                          <a:ext cx="2705100" cy="393700"/>
                        </a:xfrm>
                        <a:prstGeom prst="rect">
                          <a:avLst/>
                        </a:prstGeom>
                        <a:noFill/>
                        <a:ln>
                          <a:noFill/>
                        </a:ln>
                      </wps:spPr>
                      <wps:txbx>
                        <w:txbxContent>
                          <w:p w14:paraId="1BC3D2E0" w14:textId="7D8EC711" w:rsidR="00FB1B93" w:rsidRPr="007713E8" w:rsidRDefault="00FB1B93" w:rsidP="00FB1B93">
                            <w:pPr>
                              <w:spacing w:line="276" w:lineRule="auto"/>
                              <w:jc w:val="center"/>
                              <w:rPr>
                                <w:rFonts w:ascii="Arial" w:hAnsi="Arial" w:cs="Arial"/>
                                <w:color w:val="000000" w:themeColor="text1"/>
                                <w:sz w:val="18"/>
                                <w:szCs w:val="18"/>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13E8">
                              <w:rPr>
                                <w:rFonts w:ascii="Arial" w:hAnsi="Arial" w:cs="Arial"/>
                                <w:color w:val="000000" w:themeColor="text1"/>
                                <w:sz w:val="18"/>
                                <w:szCs w:val="18"/>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Ctrl vs </w:t>
                            </w:r>
                            <w:r>
                              <w:rPr>
                                <w:rFonts w:ascii="Arial" w:hAnsi="Arial" w:cs="Arial"/>
                                <w:color w:val="000000" w:themeColor="text1"/>
                                <w:sz w:val="18"/>
                                <w:szCs w:val="18"/>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979305" id="_x0000_s1028" type="#_x0000_t202" style="position:absolute;left:0;text-align:left;margin-left:-46.45pt;margin-top:67.8pt;width:213pt;height:31pt;z-index:25174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" filled="f" stroked="f">
                <v:textbox>
                  <w:txbxContent>
                    <w:p w14:paraId="1BC3D2E0" w14:textId="7D8EC711" w:rsidR="00FB1B93" w:rsidRPr="007713E8" w:rsidRDefault="00FB1B93" w:rsidP="00FB1B93">
                      <w:pPr>
                        <w:spacing w:line="276" w:lineRule="auto"/>
                        <w:jc w:val="center"/>
                        <w:rPr>
                          <w:rFonts w:ascii="Arial" w:hAnsi="Arial" w:cs="Arial"/>
                          <w:color w:val="000000" w:themeColor="text1"/>
                          <w:sz w:val="18"/>
                          <w:szCs w:val="18"/>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13E8">
                        <w:rPr>
                          <w:rFonts w:ascii="Arial" w:hAnsi="Arial" w:cs="Arial"/>
                          <w:color w:val="000000" w:themeColor="text1"/>
                          <w:sz w:val="18"/>
                          <w:szCs w:val="18"/>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Ctrl vs </w:t>
                      </w:r>
                      <w:r>
                        <w:rPr>
                          <w:rFonts w:ascii="Arial" w:hAnsi="Arial" w:cs="Arial"/>
                          <w:color w:val="000000" w:themeColor="text1"/>
                          <w:sz w:val="18"/>
                          <w:szCs w:val="18"/>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Abx</w:t>
                      </w:r>
                    </w:p>
                  </w:txbxContent>
                </v:textbox>
              </v:shape>
            </w:pict>
          </mc:Fallback>
        </mc:AlternateContent>
      </w:r>
      <w:r w:rsidR="00FB1B93">
        <w:rPr>
          <w:rFonts w:ascii="Arial" w:hAnsi="Arial" w:cs="Arial"/>
          <w:b/>
          <w:bCs/>
          <w:noProof/>
          <w:sz w:val="28"/>
          <w:szCs w:val="28"/>
        </w:rPr>
        <w:drawing>
          <wp:inline distT="0" distB="0" distL="0" distR="0" wp14:anchorId="01E30BF5" wp14:editId="239B698E">
            <wp:extent cx="5753100" cy="4216400"/>
            <wp:effectExtent l="0" t="0" r="0" b="0"/>
            <wp:docPr id="9966344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634482" name="Picture 996634482"/>
                    <pic:cNvPicPr/>
                  </pic:nvPicPr>
                  <pic:blipFill>
                    <a:blip r:embed="rId17"/>
                    <a:stretch>
                      <a:fillRect/>
                    </a:stretch>
                  </pic:blipFill>
                  <pic:spPr>
                    <a:xfrm>
                      <a:off x="0" y="0"/>
                      <a:ext cx="5753100" cy="4216400"/>
                    </a:xfrm>
                    <a:prstGeom prst="rect">
                      <a:avLst/>
                    </a:prstGeom>
                  </pic:spPr>
                </pic:pic>
              </a:graphicData>
            </a:graphic>
          </wp:inline>
        </w:drawing>
      </w:r>
    </w:p>
    <w:p w14:paraId="21D4B923" w14:textId="59167C0E" w:rsidR="007713E8" w:rsidRDefault="007713E8" w:rsidP="008E34A7">
      <w:pPr>
        <w:spacing w:line="360" w:lineRule="auto"/>
        <w:rPr>
          <w:rFonts w:ascii="Arial" w:hAnsi="Arial" w:cs="Arial"/>
          <w:b/>
          <w:bCs/>
          <w:sz w:val="28"/>
          <w:szCs w:val="28"/>
        </w:rPr>
      </w:pPr>
    </w:p>
    <w:p w14:paraId="21C304B1" w14:textId="55D532B9" w:rsidR="00EA4941" w:rsidRPr="00EA4941" w:rsidRDefault="0049393C" w:rsidP="008E34A7">
      <w:pPr>
        <w:spacing w:line="360" w:lineRule="auto"/>
        <w:rPr>
          <w:rFonts w:ascii="Arial" w:hAnsi="Arial" w:cs="Arial"/>
          <w:b/>
          <w:bCs/>
          <w:sz w:val="22"/>
          <w:szCs w:val="22"/>
        </w:rPr>
      </w:pPr>
      <w:r>
        <w:rPr>
          <w:rFonts w:ascii="Arial" w:hAnsi="Arial" w:cs="Arial"/>
          <w:b/>
          <w:bCs/>
          <w:sz w:val="22"/>
          <w:szCs w:val="22"/>
        </w:rPr>
        <w:t xml:space="preserve">3.1.1 </w:t>
      </w:r>
      <w:r w:rsidR="00EA4941" w:rsidRPr="00EA4941">
        <w:rPr>
          <w:rFonts w:ascii="Arial" w:hAnsi="Arial" w:cs="Arial"/>
          <w:b/>
          <w:bCs/>
          <w:sz w:val="22"/>
          <w:szCs w:val="22"/>
        </w:rPr>
        <w:t xml:space="preserve">Effect of LPS on </w:t>
      </w:r>
      <w:r w:rsidR="00C20D33">
        <w:rPr>
          <w:rFonts w:ascii="Arial" w:hAnsi="Arial" w:cs="Arial"/>
          <w:b/>
          <w:bCs/>
          <w:sz w:val="22"/>
          <w:szCs w:val="22"/>
        </w:rPr>
        <w:t>M</w:t>
      </w:r>
      <w:r w:rsidR="00EA4941" w:rsidRPr="00EA4941">
        <w:rPr>
          <w:rFonts w:ascii="Arial" w:hAnsi="Arial" w:cs="Arial"/>
          <w:b/>
          <w:bCs/>
          <w:sz w:val="22"/>
          <w:szCs w:val="22"/>
        </w:rPr>
        <w:t>onocytes</w:t>
      </w:r>
      <w:r w:rsidR="007713E8">
        <w:rPr>
          <w:rFonts w:ascii="Arial" w:hAnsi="Arial" w:cs="Arial"/>
          <w:b/>
          <w:bCs/>
          <w:sz w:val="22"/>
          <w:szCs w:val="22"/>
        </w:rPr>
        <w:t xml:space="preserve"> (Ctrl vs LPS)</w:t>
      </w:r>
    </w:p>
    <w:p w14:paraId="5197BE43" w14:textId="57E26058" w:rsidR="00EA4941" w:rsidRPr="00EA4941" w:rsidRDefault="00EA4941" w:rsidP="008E34A7">
      <w:pPr>
        <w:spacing w:line="360" w:lineRule="auto"/>
        <w:rPr>
          <w:rFonts w:ascii="Arial" w:hAnsi="Arial" w:cs="Arial"/>
          <w:sz w:val="22"/>
          <w:szCs w:val="22"/>
        </w:rPr>
      </w:pPr>
    </w:p>
    <w:p w14:paraId="456AE083" w14:textId="2B2B33CD" w:rsidR="00EA4941" w:rsidRPr="00AB4445" w:rsidRDefault="00EA4941" w:rsidP="008840B1">
      <w:pPr>
        <w:spacing w:line="360" w:lineRule="auto"/>
        <w:ind w:firstLine="720"/>
        <w:rPr>
          <w:rFonts w:ascii="Arial" w:hAnsi="Arial" w:cs="Arial"/>
          <w:sz w:val="22"/>
          <w:szCs w:val="22"/>
          <w:lang w:val="en-US"/>
        </w:rPr>
      </w:pPr>
      <w:r w:rsidRPr="00EA4941">
        <w:rPr>
          <w:rFonts w:ascii="Arial" w:hAnsi="Arial" w:cs="Arial"/>
          <w:sz w:val="22"/>
          <w:szCs w:val="22"/>
        </w:rPr>
        <w:t>Stimulation of monocyte with LPS resulted in a statistically significant increase in markers associated with antigen presentation (CD74; p=0.0078 and CIITA; p=0.0574). There was an upregulation in activation, NF-kB (p=0.0234). Likewise, there was an increase in intracellular cytokines, IFN-y (p=0.0574) and IL-10 p=0.0391), oxidative burst capacity (NOX-2; p=0.0391) and cell viability (p=0.0005)</w:t>
      </w:r>
      <w:r w:rsidR="00AB4445">
        <w:rPr>
          <w:rFonts w:ascii="Arial" w:hAnsi="Arial" w:cs="Arial"/>
          <w:sz w:val="22"/>
          <w:szCs w:val="22"/>
          <w:lang w:val="en-US"/>
        </w:rPr>
        <w:t xml:space="preserve"> </w:t>
      </w:r>
      <w:r w:rsidR="00AB4445" w:rsidRPr="00AB4445">
        <w:rPr>
          <w:rFonts w:ascii="Arial" w:hAnsi="Arial" w:cs="Arial"/>
          <w:sz w:val="22"/>
          <w:szCs w:val="22"/>
          <w:u w:val="single"/>
          <w:lang w:val="en-US"/>
        </w:rPr>
        <w:t>(Figure 3, Supplementary Figure 5).</w:t>
      </w:r>
    </w:p>
    <w:p w14:paraId="2A955B67" w14:textId="77777777" w:rsidR="00AB4445" w:rsidRDefault="00AB4445" w:rsidP="008840B1">
      <w:pPr>
        <w:spacing w:line="360" w:lineRule="auto"/>
        <w:ind w:firstLine="720"/>
        <w:rPr>
          <w:rFonts w:ascii="Arial" w:hAnsi="Arial" w:cs="Arial"/>
          <w:sz w:val="22"/>
          <w:szCs w:val="22"/>
        </w:rPr>
      </w:pPr>
    </w:p>
    <w:p w14:paraId="3F3BB00C" w14:textId="77777777" w:rsidR="00FB1B93" w:rsidRPr="00EA4941" w:rsidRDefault="00FB1B93" w:rsidP="008840B1">
      <w:pPr>
        <w:spacing w:line="360" w:lineRule="auto"/>
        <w:ind w:firstLine="720"/>
        <w:rPr>
          <w:rFonts w:ascii="Arial" w:hAnsi="Arial" w:cs="Arial"/>
          <w:sz w:val="22"/>
          <w:szCs w:val="22"/>
        </w:rPr>
      </w:pPr>
    </w:p>
    <w:p w14:paraId="3972D7C6" w14:textId="77777777" w:rsidR="0049393C" w:rsidRDefault="0049393C" w:rsidP="008E34A7">
      <w:pPr>
        <w:spacing w:line="360" w:lineRule="auto"/>
        <w:rPr>
          <w:rFonts w:ascii="Arial" w:hAnsi="Arial" w:cs="Arial"/>
          <w:b/>
          <w:bCs/>
          <w:sz w:val="22"/>
          <w:szCs w:val="22"/>
        </w:rPr>
      </w:pPr>
    </w:p>
    <w:p w14:paraId="3AAD5458" w14:textId="6954B54B" w:rsidR="00EA4941" w:rsidRPr="00EA4941" w:rsidRDefault="0049393C" w:rsidP="008E34A7">
      <w:pPr>
        <w:spacing w:line="360" w:lineRule="auto"/>
        <w:rPr>
          <w:rFonts w:ascii="Arial" w:hAnsi="Arial" w:cs="Arial"/>
          <w:b/>
          <w:bCs/>
          <w:sz w:val="22"/>
          <w:szCs w:val="22"/>
        </w:rPr>
      </w:pPr>
      <w:r>
        <w:rPr>
          <w:rFonts w:ascii="Arial" w:hAnsi="Arial" w:cs="Arial"/>
          <w:b/>
          <w:bCs/>
          <w:sz w:val="22"/>
          <w:szCs w:val="22"/>
        </w:rPr>
        <w:lastRenderedPageBreak/>
        <w:t xml:space="preserve">3.1.2 </w:t>
      </w:r>
      <w:r w:rsidR="00EA4941" w:rsidRPr="00EA4941">
        <w:rPr>
          <w:rFonts w:ascii="Arial" w:hAnsi="Arial" w:cs="Arial"/>
          <w:b/>
          <w:bCs/>
          <w:sz w:val="22"/>
          <w:szCs w:val="22"/>
        </w:rPr>
        <w:t>Effect of Antibiotics on Unstimulated Monocytes</w:t>
      </w:r>
      <w:r w:rsidR="00461F64">
        <w:rPr>
          <w:rFonts w:ascii="Arial" w:hAnsi="Arial" w:cs="Arial"/>
          <w:b/>
          <w:bCs/>
          <w:sz w:val="22"/>
          <w:szCs w:val="22"/>
        </w:rPr>
        <w:t xml:space="preserve"> (Ctrl vs Abx)</w:t>
      </w:r>
    </w:p>
    <w:p w14:paraId="030CD2AA" w14:textId="77777777" w:rsidR="00EA4941" w:rsidRPr="00EA4941" w:rsidRDefault="00EA4941" w:rsidP="008E34A7">
      <w:pPr>
        <w:spacing w:line="360" w:lineRule="auto"/>
        <w:rPr>
          <w:rFonts w:ascii="Arial" w:hAnsi="Arial" w:cs="Arial"/>
          <w:sz w:val="22"/>
          <w:szCs w:val="22"/>
        </w:rPr>
      </w:pPr>
    </w:p>
    <w:p w14:paraId="2C13721A" w14:textId="26003636" w:rsidR="00EA4941" w:rsidRPr="00F47C94" w:rsidRDefault="00EA4941" w:rsidP="00AB4445">
      <w:pPr>
        <w:spacing w:line="360" w:lineRule="auto"/>
        <w:ind w:firstLine="720"/>
        <w:rPr>
          <w:rFonts w:ascii="Arial" w:hAnsi="Arial" w:cs="Arial"/>
          <w:sz w:val="22"/>
          <w:szCs w:val="22"/>
          <w:lang w:val="en-US"/>
        </w:rPr>
      </w:pPr>
      <w:r w:rsidRPr="00EA4941">
        <w:rPr>
          <w:rFonts w:ascii="Arial" w:hAnsi="Arial" w:cs="Arial"/>
          <w:sz w:val="22"/>
          <w:szCs w:val="22"/>
        </w:rPr>
        <w:t xml:space="preserve">Co-incubation of unstimulated PBMCs with high dose </w:t>
      </w:r>
      <w:r w:rsidR="00F47C94">
        <w:rPr>
          <w:rFonts w:ascii="Arial" w:hAnsi="Arial" w:cs="Arial"/>
          <w:sz w:val="22"/>
          <w:szCs w:val="22"/>
          <w:lang w:val="en-US"/>
        </w:rPr>
        <w:t>C</w:t>
      </w:r>
      <w:r w:rsidRPr="00EA4941">
        <w:rPr>
          <w:rFonts w:ascii="Arial" w:hAnsi="Arial" w:cs="Arial"/>
          <w:sz w:val="22"/>
          <w:szCs w:val="22"/>
        </w:rPr>
        <w:t>efuroxime only resulted in an increase in monocyte markers associated with antigen presentation and cytokine, which were HLA-DM (p=0.0124) and IFN-y (p=0.0801), respectively. Likewise, there was an increase in chemokine, CCR2 (p=0.0455)</w:t>
      </w:r>
      <w:r w:rsidR="00AB4445">
        <w:rPr>
          <w:rFonts w:ascii="Arial" w:hAnsi="Arial" w:cs="Arial"/>
          <w:sz w:val="22"/>
          <w:szCs w:val="22"/>
          <w:lang w:val="en-US"/>
        </w:rPr>
        <w:t xml:space="preserve"> </w:t>
      </w:r>
      <w:r w:rsidR="00AB4445" w:rsidRPr="00AB4445">
        <w:rPr>
          <w:rFonts w:ascii="Arial" w:hAnsi="Arial" w:cs="Arial"/>
          <w:sz w:val="22"/>
          <w:szCs w:val="22"/>
          <w:u w:val="single"/>
          <w:lang w:val="en-US"/>
        </w:rPr>
        <w:t xml:space="preserve">(Figure 3, Supplementary Figure </w:t>
      </w:r>
      <w:r w:rsidR="00F47C94">
        <w:rPr>
          <w:rFonts w:ascii="Arial" w:hAnsi="Arial" w:cs="Arial"/>
          <w:sz w:val="22"/>
          <w:szCs w:val="22"/>
          <w:u w:val="single"/>
          <w:lang w:val="en-US"/>
        </w:rPr>
        <w:t>5</w:t>
      </w:r>
      <w:r w:rsidR="00AB4445" w:rsidRPr="00AB4445">
        <w:rPr>
          <w:rFonts w:ascii="Arial" w:hAnsi="Arial" w:cs="Arial"/>
          <w:sz w:val="22"/>
          <w:szCs w:val="22"/>
          <w:u w:val="single"/>
          <w:lang w:val="en-US"/>
        </w:rPr>
        <w:t>).</w:t>
      </w:r>
    </w:p>
    <w:p w14:paraId="4B518D5E" w14:textId="77777777" w:rsidR="008840B1" w:rsidRPr="00EA4941" w:rsidRDefault="008840B1" w:rsidP="008E34A7">
      <w:pPr>
        <w:spacing w:line="360" w:lineRule="auto"/>
        <w:rPr>
          <w:rFonts w:ascii="Arial" w:hAnsi="Arial" w:cs="Arial"/>
          <w:sz w:val="22"/>
          <w:szCs w:val="22"/>
        </w:rPr>
      </w:pPr>
    </w:p>
    <w:p w14:paraId="010D2671" w14:textId="427F4B2F" w:rsidR="00EA4941" w:rsidRPr="00EA4941" w:rsidRDefault="00EA4941" w:rsidP="008840B1">
      <w:pPr>
        <w:spacing w:line="360" w:lineRule="auto"/>
        <w:ind w:firstLine="720"/>
        <w:rPr>
          <w:rFonts w:ascii="Arial" w:hAnsi="Arial" w:cs="Arial"/>
          <w:sz w:val="22"/>
          <w:szCs w:val="22"/>
        </w:rPr>
      </w:pPr>
      <w:r w:rsidRPr="00EA4941">
        <w:rPr>
          <w:rFonts w:ascii="Arial" w:hAnsi="Arial" w:cs="Arial"/>
          <w:sz w:val="22"/>
          <w:szCs w:val="22"/>
        </w:rPr>
        <w:t xml:space="preserve">Co-incubation of unstimulated PBMCs with high dose </w:t>
      </w:r>
      <w:r w:rsidR="00F47C94">
        <w:rPr>
          <w:rFonts w:ascii="Arial" w:hAnsi="Arial" w:cs="Arial"/>
          <w:sz w:val="22"/>
          <w:szCs w:val="22"/>
          <w:lang w:val="en-US"/>
        </w:rPr>
        <w:t>M</w:t>
      </w:r>
      <w:r w:rsidRPr="00EA4941">
        <w:rPr>
          <w:rFonts w:ascii="Arial" w:hAnsi="Arial" w:cs="Arial"/>
          <w:sz w:val="22"/>
          <w:szCs w:val="22"/>
        </w:rPr>
        <w:t>eropenem resulted in an increase in monocyte in monocyte antigen presentation markers, HLA-DM (p=0.0455) although HLA-DR was lower (p=0.0244). There was a reduction in activation markers, including NF-kB (p=0.0608) and NLRP3 (p=0.0005). However, Meropenem increased the cytokine level in TNF-a (p=0.0801)</w:t>
      </w:r>
      <w:r w:rsidR="00F47C94">
        <w:rPr>
          <w:rFonts w:ascii="Arial" w:hAnsi="Arial" w:cs="Arial"/>
          <w:sz w:val="22"/>
          <w:szCs w:val="22"/>
          <w:lang w:val="en-US"/>
        </w:rPr>
        <w:t xml:space="preserve"> </w:t>
      </w:r>
      <w:r w:rsidR="00F47C94" w:rsidRPr="00AB4445">
        <w:rPr>
          <w:rFonts w:ascii="Arial" w:hAnsi="Arial" w:cs="Arial"/>
          <w:sz w:val="22"/>
          <w:szCs w:val="22"/>
          <w:u w:val="single"/>
          <w:lang w:val="en-US"/>
        </w:rPr>
        <w:t xml:space="preserve">(Figure 3, Supplementary Figure </w:t>
      </w:r>
      <w:r w:rsidR="00F47C94">
        <w:rPr>
          <w:rFonts w:ascii="Arial" w:hAnsi="Arial" w:cs="Arial"/>
          <w:sz w:val="22"/>
          <w:szCs w:val="22"/>
          <w:u w:val="single"/>
          <w:lang w:val="en-US"/>
        </w:rPr>
        <w:t>5</w:t>
      </w:r>
      <w:r w:rsidR="00F47C94" w:rsidRPr="00AB4445">
        <w:rPr>
          <w:rFonts w:ascii="Arial" w:hAnsi="Arial" w:cs="Arial"/>
          <w:sz w:val="22"/>
          <w:szCs w:val="22"/>
          <w:u w:val="single"/>
          <w:lang w:val="en-US"/>
        </w:rPr>
        <w:t>)</w:t>
      </w:r>
      <w:r w:rsidRPr="00EA4941">
        <w:rPr>
          <w:rFonts w:ascii="Arial" w:hAnsi="Arial" w:cs="Arial"/>
          <w:sz w:val="22"/>
          <w:szCs w:val="22"/>
        </w:rPr>
        <w:t>.</w:t>
      </w:r>
    </w:p>
    <w:p w14:paraId="3CA82459" w14:textId="77777777" w:rsidR="00EA4941" w:rsidRDefault="00EA4941" w:rsidP="008E34A7">
      <w:pPr>
        <w:spacing w:line="360" w:lineRule="auto"/>
        <w:rPr>
          <w:rFonts w:ascii="Arial" w:hAnsi="Arial" w:cs="Arial"/>
          <w:sz w:val="22"/>
          <w:szCs w:val="22"/>
        </w:rPr>
      </w:pPr>
    </w:p>
    <w:p w14:paraId="69F189A1" w14:textId="77777777" w:rsidR="008840B1" w:rsidRPr="00EA4941" w:rsidRDefault="008840B1" w:rsidP="008E34A7">
      <w:pPr>
        <w:spacing w:line="360" w:lineRule="auto"/>
        <w:rPr>
          <w:rFonts w:ascii="Arial" w:hAnsi="Arial" w:cs="Arial"/>
          <w:b/>
          <w:bCs/>
          <w:sz w:val="22"/>
          <w:szCs w:val="22"/>
        </w:rPr>
      </w:pPr>
    </w:p>
    <w:p w14:paraId="198735F0" w14:textId="6E056151" w:rsidR="00EA4941" w:rsidRPr="00EA4941" w:rsidRDefault="0049393C" w:rsidP="008E34A7">
      <w:pPr>
        <w:spacing w:line="360" w:lineRule="auto"/>
        <w:rPr>
          <w:rFonts w:ascii="Arial" w:hAnsi="Arial" w:cs="Arial"/>
          <w:b/>
          <w:bCs/>
          <w:sz w:val="22"/>
          <w:szCs w:val="22"/>
        </w:rPr>
      </w:pPr>
      <w:r>
        <w:rPr>
          <w:rFonts w:ascii="Arial" w:hAnsi="Arial" w:cs="Arial"/>
          <w:b/>
          <w:bCs/>
          <w:sz w:val="22"/>
          <w:szCs w:val="22"/>
        </w:rPr>
        <w:t xml:space="preserve">3.1.3 </w:t>
      </w:r>
      <w:r w:rsidR="00EA4941" w:rsidRPr="00EA4941">
        <w:rPr>
          <w:rFonts w:ascii="Arial" w:hAnsi="Arial" w:cs="Arial"/>
          <w:b/>
          <w:bCs/>
          <w:sz w:val="22"/>
          <w:szCs w:val="22"/>
        </w:rPr>
        <w:t xml:space="preserve">Effect of </w:t>
      </w:r>
      <w:r w:rsidR="00F47C94">
        <w:rPr>
          <w:rFonts w:ascii="Arial" w:hAnsi="Arial" w:cs="Arial"/>
          <w:b/>
          <w:bCs/>
          <w:sz w:val="22"/>
          <w:szCs w:val="22"/>
          <w:lang w:val="en-US"/>
        </w:rPr>
        <w:t>A</w:t>
      </w:r>
      <w:r w:rsidR="00EA4941" w:rsidRPr="00EA4941">
        <w:rPr>
          <w:rFonts w:ascii="Arial" w:hAnsi="Arial" w:cs="Arial"/>
          <w:b/>
          <w:bCs/>
          <w:sz w:val="22"/>
          <w:szCs w:val="22"/>
        </w:rPr>
        <w:t xml:space="preserve">ntibiotics on </w:t>
      </w:r>
      <w:r w:rsidR="00F47C94">
        <w:rPr>
          <w:rFonts w:ascii="Arial" w:hAnsi="Arial" w:cs="Arial"/>
          <w:b/>
          <w:bCs/>
          <w:sz w:val="22"/>
          <w:szCs w:val="22"/>
          <w:lang w:val="en-US"/>
        </w:rPr>
        <w:t>S</w:t>
      </w:r>
      <w:r w:rsidR="00EA4941" w:rsidRPr="00EA4941">
        <w:rPr>
          <w:rFonts w:ascii="Arial" w:hAnsi="Arial" w:cs="Arial"/>
          <w:b/>
          <w:bCs/>
          <w:sz w:val="22"/>
          <w:szCs w:val="22"/>
        </w:rPr>
        <w:t xml:space="preserve">timulated </w:t>
      </w:r>
      <w:r w:rsidR="00F47C94">
        <w:rPr>
          <w:rFonts w:ascii="Arial" w:hAnsi="Arial" w:cs="Arial"/>
          <w:b/>
          <w:bCs/>
          <w:sz w:val="22"/>
          <w:szCs w:val="22"/>
          <w:lang w:val="en-US"/>
        </w:rPr>
        <w:t>M</w:t>
      </w:r>
      <w:r w:rsidR="00EA4941" w:rsidRPr="00EA4941">
        <w:rPr>
          <w:rFonts w:ascii="Arial" w:hAnsi="Arial" w:cs="Arial"/>
          <w:b/>
          <w:bCs/>
          <w:sz w:val="22"/>
          <w:szCs w:val="22"/>
        </w:rPr>
        <w:t>onocytes (LPS vs Abx)</w:t>
      </w:r>
    </w:p>
    <w:p w14:paraId="1EEEF832" w14:textId="77777777" w:rsidR="00EA4941" w:rsidRPr="00EA4941" w:rsidRDefault="00EA4941" w:rsidP="008E34A7">
      <w:pPr>
        <w:spacing w:line="360" w:lineRule="auto"/>
        <w:rPr>
          <w:rFonts w:ascii="Arial" w:hAnsi="Arial" w:cs="Arial"/>
          <w:sz w:val="22"/>
          <w:szCs w:val="22"/>
        </w:rPr>
      </w:pPr>
    </w:p>
    <w:p w14:paraId="205CCA73" w14:textId="661B95E8" w:rsidR="00EF4CF4" w:rsidRDefault="00EA4941" w:rsidP="008840B1">
      <w:pPr>
        <w:spacing w:line="360" w:lineRule="auto"/>
        <w:ind w:firstLine="720"/>
        <w:rPr>
          <w:rFonts w:ascii="Arial" w:hAnsi="Arial" w:cs="Arial"/>
          <w:sz w:val="22"/>
          <w:szCs w:val="22"/>
        </w:rPr>
      </w:pPr>
      <w:r w:rsidRPr="00EA4941">
        <w:rPr>
          <w:rFonts w:ascii="Arial" w:hAnsi="Arial" w:cs="Arial"/>
          <w:sz w:val="22"/>
          <w:szCs w:val="22"/>
        </w:rPr>
        <w:t xml:space="preserve">Co-incubation of PBMCs with </w:t>
      </w:r>
      <w:r w:rsidR="00F47C94">
        <w:rPr>
          <w:rFonts w:ascii="Arial" w:hAnsi="Arial" w:cs="Arial"/>
          <w:sz w:val="22"/>
          <w:szCs w:val="22"/>
          <w:lang w:val="en-US"/>
        </w:rPr>
        <w:t>C</w:t>
      </w:r>
      <w:r w:rsidRPr="00EA4941">
        <w:rPr>
          <w:rFonts w:ascii="Arial" w:hAnsi="Arial" w:cs="Arial"/>
          <w:sz w:val="22"/>
          <w:szCs w:val="22"/>
        </w:rPr>
        <w:t>efuroxime resulted in lower in markers associated with cell viability in low and high dose (EGFR; p=0.0801, p=</w:t>
      </w:r>
      <w:r w:rsidR="00411852">
        <w:rPr>
          <w:rFonts w:ascii="Arial" w:hAnsi="Arial" w:cs="Arial"/>
          <w:sz w:val="22"/>
          <w:szCs w:val="22"/>
          <w:lang w:val="en-US"/>
        </w:rPr>
        <w:t>0</w:t>
      </w:r>
      <w:r w:rsidRPr="00EA4941">
        <w:rPr>
          <w:rFonts w:ascii="Arial" w:hAnsi="Arial" w:cs="Arial"/>
          <w:sz w:val="22"/>
          <w:szCs w:val="22"/>
        </w:rPr>
        <w:t>.0175, respectively);</w:t>
      </w:r>
      <w:r w:rsidR="00461F64">
        <w:rPr>
          <w:rFonts w:ascii="Arial" w:hAnsi="Arial" w:cs="Arial"/>
          <w:sz w:val="22"/>
          <w:szCs w:val="22"/>
        </w:rPr>
        <w:t xml:space="preserve"> </w:t>
      </w:r>
      <w:r w:rsidRPr="00EA4941">
        <w:rPr>
          <w:rFonts w:ascii="Arial" w:hAnsi="Arial" w:cs="Arial"/>
          <w:sz w:val="22"/>
          <w:szCs w:val="22"/>
        </w:rPr>
        <w:t>however</w:t>
      </w:r>
      <w:r w:rsidR="00461F64">
        <w:rPr>
          <w:rFonts w:ascii="Arial" w:hAnsi="Arial" w:cs="Arial"/>
          <w:sz w:val="22"/>
          <w:szCs w:val="22"/>
        </w:rPr>
        <w:t>,</w:t>
      </w:r>
      <w:r w:rsidRPr="00EA4941">
        <w:rPr>
          <w:rFonts w:ascii="Arial" w:hAnsi="Arial" w:cs="Arial"/>
          <w:sz w:val="22"/>
          <w:szCs w:val="22"/>
        </w:rPr>
        <w:t xml:space="preserve"> </w:t>
      </w:r>
      <w:r w:rsidR="00EF4CF4">
        <w:rPr>
          <w:rFonts w:ascii="Arial" w:hAnsi="Arial" w:cs="Arial"/>
          <w:sz w:val="22"/>
          <w:szCs w:val="22"/>
        </w:rPr>
        <w:t xml:space="preserve">percentage </w:t>
      </w:r>
      <w:r w:rsidRPr="00EA4941">
        <w:rPr>
          <w:rFonts w:ascii="Arial" w:hAnsi="Arial" w:cs="Arial"/>
          <w:sz w:val="22"/>
          <w:szCs w:val="22"/>
        </w:rPr>
        <w:t xml:space="preserve">viability (p=0.0412) albeit only at low dose. </w:t>
      </w:r>
      <w:r w:rsidR="00EF4CF4" w:rsidRPr="00EF4CF4">
        <w:rPr>
          <w:rFonts w:ascii="Arial" w:hAnsi="Arial" w:cs="Arial"/>
          <w:sz w:val="22"/>
          <w:szCs w:val="22"/>
        </w:rPr>
        <w:t>At both the low and high doses, markers associated with antigen presentation, specifically CD74, were reduced (p=0.0027 and p=0.0244, respectively). Similarly, the activation marker NF-kB also showed reductions (p=0.0455 at the low dose and p=0.0601 at the high dose)</w:t>
      </w:r>
      <w:r w:rsidR="00411852" w:rsidRPr="00411852">
        <w:rPr>
          <w:rFonts w:ascii="Arial" w:hAnsi="Arial" w:cs="Arial"/>
          <w:sz w:val="22"/>
          <w:szCs w:val="22"/>
          <w:lang w:val="en-US"/>
        </w:rPr>
        <w:t xml:space="preserve"> </w:t>
      </w:r>
      <w:r w:rsidR="00F47C94" w:rsidRPr="00AB4445">
        <w:rPr>
          <w:rFonts w:ascii="Arial" w:hAnsi="Arial" w:cs="Arial"/>
          <w:sz w:val="22"/>
          <w:szCs w:val="22"/>
          <w:u w:val="single"/>
          <w:lang w:val="en-US"/>
        </w:rPr>
        <w:t xml:space="preserve">(Figure 3, Supplementary Figure </w:t>
      </w:r>
      <w:r w:rsidR="00F47C94">
        <w:rPr>
          <w:rFonts w:ascii="Arial" w:hAnsi="Arial" w:cs="Arial"/>
          <w:sz w:val="22"/>
          <w:szCs w:val="22"/>
          <w:u w:val="single"/>
          <w:lang w:val="en-US"/>
        </w:rPr>
        <w:t>6</w:t>
      </w:r>
      <w:r w:rsidR="00F47C94" w:rsidRPr="00AB4445">
        <w:rPr>
          <w:rFonts w:ascii="Arial" w:hAnsi="Arial" w:cs="Arial"/>
          <w:sz w:val="22"/>
          <w:szCs w:val="22"/>
          <w:u w:val="single"/>
          <w:lang w:val="en-US"/>
        </w:rPr>
        <w:t>).</w:t>
      </w:r>
    </w:p>
    <w:p w14:paraId="5CD82674" w14:textId="77777777" w:rsidR="00EF4CF4" w:rsidRDefault="00EA4941" w:rsidP="008E34A7">
      <w:pPr>
        <w:spacing w:line="360" w:lineRule="auto"/>
        <w:rPr>
          <w:rFonts w:ascii="Arial" w:hAnsi="Arial" w:cs="Arial"/>
          <w:sz w:val="22"/>
          <w:szCs w:val="22"/>
        </w:rPr>
      </w:pPr>
      <w:r w:rsidRPr="00EA4941">
        <w:rPr>
          <w:rFonts w:ascii="Arial" w:hAnsi="Arial" w:cs="Arial"/>
          <w:sz w:val="22"/>
          <w:szCs w:val="22"/>
        </w:rPr>
        <w:t xml:space="preserve"> </w:t>
      </w:r>
    </w:p>
    <w:p w14:paraId="50B46A02" w14:textId="43B39E99" w:rsidR="00EA4941" w:rsidRDefault="00EA4941" w:rsidP="008840B1">
      <w:pPr>
        <w:spacing w:line="360" w:lineRule="auto"/>
        <w:ind w:firstLine="720"/>
        <w:rPr>
          <w:rFonts w:ascii="Arial" w:hAnsi="Arial" w:cs="Arial"/>
          <w:sz w:val="22"/>
          <w:szCs w:val="22"/>
        </w:rPr>
      </w:pPr>
      <w:r w:rsidRPr="00EA4941">
        <w:rPr>
          <w:rFonts w:ascii="Arial" w:hAnsi="Arial" w:cs="Arial"/>
          <w:sz w:val="22"/>
          <w:szCs w:val="22"/>
        </w:rPr>
        <w:t xml:space="preserve">Co -stimulatory marker CD80 increased at low and high dose (p=0.0060 and p=0.0801 respectively). The cell surface receptor, CD284 (p=0.0455) also upregulated at low dose. </w:t>
      </w:r>
    </w:p>
    <w:p w14:paraId="3453B262" w14:textId="77777777" w:rsidR="00EA4941" w:rsidRPr="00EA4941" w:rsidRDefault="00EA4941" w:rsidP="008E34A7">
      <w:pPr>
        <w:spacing w:line="360" w:lineRule="auto"/>
        <w:rPr>
          <w:rFonts w:ascii="Arial" w:hAnsi="Arial" w:cs="Arial"/>
          <w:sz w:val="22"/>
          <w:szCs w:val="22"/>
        </w:rPr>
      </w:pPr>
    </w:p>
    <w:p w14:paraId="09EF2369" w14:textId="22A18C12" w:rsidR="00EA4941" w:rsidRPr="00EA4941" w:rsidRDefault="008840B1" w:rsidP="008E34A7">
      <w:pPr>
        <w:spacing w:line="360" w:lineRule="auto"/>
        <w:rPr>
          <w:rFonts w:ascii="Arial" w:hAnsi="Arial" w:cs="Arial"/>
          <w:sz w:val="22"/>
          <w:szCs w:val="22"/>
        </w:rPr>
      </w:pPr>
      <w:r>
        <w:rPr>
          <w:rFonts w:ascii="Arial" w:hAnsi="Arial" w:cs="Arial"/>
          <w:sz w:val="22"/>
          <w:szCs w:val="22"/>
        </w:rPr>
        <w:tab/>
        <w:t>C</w:t>
      </w:r>
      <w:r w:rsidR="00EA4941" w:rsidRPr="00EA4941">
        <w:rPr>
          <w:rFonts w:ascii="Arial" w:hAnsi="Arial" w:cs="Arial"/>
          <w:sz w:val="22"/>
          <w:szCs w:val="22"/>
        </w:rPr>
        <w:t xml:space="preserve">o-incubation of PBMCs with </w:t>
      </w:r>
      <w:r w:rsidR="00F47C94">
        <w:rPr>
          <w:rFonts w:ascii="Arial" w:hAnsi="Arial" w:cs="Arial"/>
          <w:sz w:val="22"/>
          <w:szCs w:val="22"/>
          <w:lang w:val="en-US"/>
        </w:rPr>
        <w:t>M</w:t>
      </w:r>
      <w:r w:rsidR="00EA4941" w:rsidRPr="00EA4941">
        <w:rPr>
          <w:rFonts w:ascii="Arial" w:hAnsi="Arial" w:cs="Arial"/>
          <w:sz w:val="22"/>
          <w:szCs w:val="22"/>
        </w:rPr>
        <w:t>eropenem was associated with an increase in CD284 (p=0.0027 at high dose), co-stimulatory marker CD80 (p=0.0124 and p=0.0005 at low and high dose respectively), and IFN-y at low dose only (p=0.0801). CD64 (p=0.0080 at high dose), IL-1b (p=0.0801 at low dose), HLA-DR (p=0.0124 and p=0.0005 at low and high dose respectively), HLA-DP(p=0.0124 and p=0.0060 at low and high dose respectively), NF-kB (p=0.0064 and p=0.0124 at low and high dose respectively), NLRP3 (p=0.0610 and p=0.0450,at low and high dose respectively), and EGFR (p=0.0027 and p=0.024 at low and high dose respectively) were significantly reduced with meropenem co-incubation</w:t>
      </w:r>
      <w:r w:rsidR="00F47C94">
        <w:rPr>
          <w:rFonts w:ascii="Arial" w:hAnsi="Arial" w:cs="Arial"/>
          <w:sz w:val="22"/>
          <w:szCs w:val="22"/>
          <w:lang w:val="en-US"/>
        </w:rPr>
        <w:t xml:space="preserve"> </w:t>
      </w:r>
      <w:r w:rsidR="00F47C94" w:rsidRPr="00AB4445">
        <w:rPr>
          <w:rFonts w:ascii="Arial" w:hAnsi="Arial" w:cs="Arial"/>
          <w:sz w:val="22"/>
          <w:szCs w:val="22"/>
          <w:u w:val="single"/>
          <w:lang w:val="en-US"/>
        </w:rPr>
        <w:t xml:space="preserve">(Figure 3, Supplementary Figure </w:t>
      </w:r>
      <w:r w:rsidR="00F47C94">
        <w:rPr>
          <w:rFonts w:ascii="Arial" w:hAnsi="Arial" w:cs="Arial"/>
          <w:sz w:val="22"/>
          <w:szCs w:val="22"/>
          <w:u w:val="single"/>
          <w:lang w:val="en-US"/>
        </w:rPr>
        <w:t>7</w:t>
      </w:r>
      <w:r w:rsidR="00F47C94" w:rsidRPr="00AB4445">
        <w:rPr>
          <w:rFonts w:ascii="Arial" w:hAnsi="Arial" w:cs="Arial"/>
          <w:sz w:val="22"/>
          <w:szCs w:val="22"/>
          <w:u w:val="single"/>
          <w:lang w:val="en-US"/>
        </w:rPr>
        <w:t>).</w:t>
      </w:r>
    </w:p>
    <w:p w14:paraId="362E2366" w14:textId="77777777" w:rsidR="00EA4941" w:rsidRPr="00EA4941" w:rsidRDefault="00EA4941" w:rsidP="008E34A7">
      <w:pPr>
        <w:spacing w:line="360" w:lineRule="auto"/>
        <w:rPr>
          <w:rFonts w:ascii="Arial" w:hAnsi="Arial" w:cs="Arial"/>
          <w:sz w:val="22"/>
          <w:szCs w:val="22"/>
        </w:rPr>
      </w:pPr>
    </w:p>
    <w:p w14:paraId="1B7EB780" w14:textId="77777777" w:rsidR="005F5715" w:rsidRDefault="005F5715" w:rsidP="008E34A7">
      <w:pPr>
        <w:spacing w:line="360" w:lineRule="auto"/>
        <w:rPr>
          <w:rFonts w:ascii="Arial" w:hAnsi="Arial" w:cs="Arial"/>
          <w:b/>
          <w:bCs/>
          <w:sz w:val="28"/>
          <w:szCs w:val="28"/>
        </w:rPr>
      </w:pPr>
    </w:p>
    <w:p w14:paraId="52BCDA1C" w14:textId="77777777" w:rsidR="00FB1B93" w:rsidRDefault="00FB1B93" w:rsidP="008E34A7">
      <w:pPr>
        <w:spacing w:line="360" w:lineRule="auto"/>
        <w:rPr>
          <w:rFonts w:ascii="Arial" w:hAnsi="Arial" w:cs="Arial"/>
          <w:b/>
          <w:bCs/>
          <w:sz w:val="28"/>
          <w:szCs w:val="28"/>
        </w:rPr>
      </w:pPr>
    </w:p>
    <w:p w14:paraId="2CF96532" w14:textId="77777777" w:rsidR="00FB1B93" w:rsidRDefault="00FB1B93" w:rsidP="008E34A7">
      <w:pPr>
        <w:spacing w:line="360" w:lineRule="auto"/>
        <w:rPr>
          <w:rFonts w:ascii="Arial" w:hAnsi="Arial" w:cs="Arial"/>
          <w:b/>
          <w:bCs/>
          <w:sz w:val="28"/>
          <w:szCs w:val="28"/>
        </w:rPr>
      </w:pPr>
    </w:p>
    <w:p w14:paraId="1E10B85D" w14:textId="0EA2F77E" w:rsidR="00EA4941" w:rsidRPr="0033422B" w:rsidRDefault="008840B1" w:rsidP="0033422B">
      <w:pPr>
        <w:spacing w:line="360" w:lineRule="auto"/>
        <w:ind w:firstLine="720"/>
        <w:rPr>
          <w:rFonts w:ascii="Arial" w:hAnsi="Arial" w:cs="Arial"/>
          <w:b/>
          <w:bCs/>
          <w:sz w:val="28"/>
          <w:szCs w:val="28"/>
        </w:rPr>
      </w:pPr>
      <w:r>
        <w:rPr>
          <w:rFonts w:ascii="Arial" w:hAnsi="Arial" w:cs="Arial"/>
          <w:b/>
          <w:bCs/>
          <w:sz w:val="28"/>
          <w:szCs w:val="28"/>
        </w:rPr>
        <w:lastRenderedPageBreak/>
        <w:t xml:space="preserve">3.2 </w:t>
      </w:r>
      <w:r w:rsidR="00EA4941" w:rsidRPr="00EA4941">
        <w:rPr>
          <w:rFonts w:ascii="Arial" w:hAnsi="Arial" w:cs="Arial"/>
          <w:b/>
          <w:bCs/>
          <w:sz w:val="28"/>
          <w:szCs w:val="28"/>
        </w:rPr>
        <w:t>CD4+ T Lymphocytes Stimulation</w:t>
      </w:r>
    </w:p>
    <w:p w14:paraId="2D6A16C4" w14:textId="2F548243" w:rsidR="007713E8" w:rsidRDefault="00E02D58" w:rsidP="00FB1B93">
      <w:pPr>
        <w:tabs>
          <w:tab w:val="left" w:pos="3402"/>
        </w:tabs>
        <w:spacing w:line="360" w:lineRule="auto"/>
        <w:rPr>
          <w:rFonts w:ascii="Arial" w:hAnsi="Arial" w:cs="Arial"/>
          <w:b/>
          <w:bCs/>
          <w:sz w:val="22"/>
          <w:szCs w:val="22"/>
        </w:rPr>
      </w:pPr>
      <w:ins w:id="27" w:author="Author">
        <w:r>
          <w:rPr>
            <w:rFonts w:ascii="Arial" w:hAnsi="Arial" w:cs="Arial"/>
            <w:b/>
            <w:bCs/>
            <w:noProof/>
            <w:sz w:val="22"/>
            <w:szCs w:val="22"/>
          </w:rPr>
          <w:drawing>
            <wp:anchor distT="0" distB="0" distL="114300" distR="114300" simplePos="0" relativeHeight="251751936" behindDoc="0" locked="0" layoutInCell="1" allowOverlap="1" wp14:anchorId="7F071CFA" wp14:editId="3E6DA375">
              <wp:simplePos x="0" y="0"/>
              <wp:positionH relativeFrom="column">
                <wp:posOffset>148653</wp:posOffset>
              </wp:positionH>
              <wp:positionV relativeFrom="paragraph">
                <wp:posOffset>3573145</wp:posOffset>
              </wp:positionV>
              <wp:extent cx="5660212" cy="539124"/>
              <wp:effectExtent l="0" t="0" r="4445" b="0"/>
              <wp:wrapNone/>
              <wp:docPr id="134103353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033538" name="Picture 1341033538"/>
                      <pic:cNvPicPr/>
                    </pic:nvPicPr>
                    <pic:blipFill>
                      <a:blip r:embed="rId18"/>
                      <a:stretch>
                        <a:fillRect/>
                      </a:stretch>
                    </pic:blipFill>
                    <pic:spPr>
                      <a:xfrm>
                        <a:off x="0" y="0"/>
                        <a:ext cx="5660212" cy="539124"/>
                      </a:xfrm>
                      <a:prstGeom prst="rect">
                        <a:avLst/>
                      </a:prstGeom>
                    </pic:spPr>
                  </pic:pic>
                </a:graphicData>
              </a:graphic>
              <wp14:sizeRelH relativeFrom="page">
                <wp14:pctWidth>0</wp14:pctWidth>
              </wp14:sizeRelH>
              <wp14:sizeRelV relativeFrom="page">
                <wp14:pctHeight>0</wp14:pctHeight>
              </wp14:sizeRelV>
            </wp:anchor>
          </w:drawing>
        </w:r>
      </w:ins>
      <w:r w:rsidR="00FB1B93">
        <w:rPr>
          <w:noProof/>
        </w:rPr>
        <mc:AlternateContent>
          <mc:Choice Requires="wps">
            <w:drawing>
              <wp:anchor distT="0" distB="0" distL="114300" distR="114300" simplePos="0" relativeHeight="251746816" behindDoc="0" locked="0" layoutInCell="1" allowOverlap="1" wp14:anchorId="7942FBA9" wp14:editId="3AABE697">
                <wp:simplePos x="0" y="0"/>
                <wp:positionH relativeFrom="column">
                  <wp:posOffset>-863272</wp:posOffset>
                </wp:positionH>
                <wp:positionV relativeFrom="paragraph">
                  <wp:posOffset>892175</wp:posOffset>
                </wp:positionV>
                <wp:extent cx="2705100" cy="393700"/>
                <wp:effectExtent l="0" t="0" r="0" b="0"/>
                <wp:wrapNone/>
                <wp:docPr id="1422685288" name="Text Box 1"/>
                <wp:cNvGraphicFramePr/>
                <a:graphic xmlns:a="http://schemas.openxmlformats.org/drawingml/2006/main">
                  <a:graphicData uri="http://schemas.microsoft.com/office/word/2010/wordprocessingShape">
                    <wps:wsp>
                      <wps:cNvSpPr txBox="1"/>
                      <wps:spPr>
                        <a:xfrm>
                          <a:off x="0" y="0"/>
                          <a:ext cx="2705100" cy="393700"/>
                        </a:xfrm>
                        <a:prstGeom prst="rect">
                          <a:avLst/>
                        </a:prstGeom>
                        <a:noFill/>
                        <a:ln>
                          <a:noFill/>
                        </a:ln>
                      </wps:spPr>
                      <wps:txbx>
                        <w:txbxContent>
                          <w:p w14:paraId="4C9043B7" w14:textId="77777777" w:rsidR="00FB1B93" w:rsidRPr="007713E8" w:rsidRDefault="00FB1B93" w:rsidP="00FB1B93">
                            <w:pPr>
                              <w:spacing w:line="276" w:lineRule="auto"/>
                              <w:jc w:val="center"/>
                              <w:rPr>
                                <w:rFonts w:ascii="Arial" w:hAnsi="Arial" w:cs="Arial"/>
                                <w:color w:val="000000" w:themeColor="text1"/>
                                <w:sz w:val="18"/>
                                <w:szCs w:val="18"/>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13E8">
                              <w:rPr>
                                <w:rFonts w:ascii="Arial" w:hAnsi="Arial" w:cs="Arial"/>
                                <w:color w:val="000000" w:themeColor="text1"/>
                                <w:sz w:val="18"/>
                                <w:szCs w:val="18"/>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Ctrl vs </w:t>
                            </w:r>
                            <w:r>
                              <w:rPr>
                                <w:rFonts w:ascii="Arial" w:hAnsi="Arial" w:cs="Arial"/>
                                <w:color w:val="000000" w:themeColor="text1"/>
                                <w:sz w:val="18"/>
                                <w:szCs w:val="18"/>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42FBA9" id="_x0000_s1029" type="#_x0000_t202" style="position:absolute;margin-left:-67.95pt;margin-top:70.25pt;width:213pt;height:31pt;z-index:25174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" filled="f" stroked="f">
                <v:textbox>
                  <w:txbxContent>
                    <w:p w14:paraId="4C9043B7" w14:textId="77777777" w:rsidR="00FB1B93" w:rsidRPr="007713E8" w:rsidRDefault="00FB1B93" w:rsidP="00FB1B93">
                      <w:pPr>
                        <w:spacing w:line="276" w:lineRule="auto"/>
                        <w:jc w:val="center"/>
                        <w:rPr>
                          <w:rFonts w:ascii="Arial" w:hAnsi="Arial" w:cs="Arial"/>
                          <w:color w:val="000000" w:themeColor="text1"/>
                          <w:sz w:val="18"/>
                          <w:szCs w:val="18"/>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13E8">
                        <w:rPr>
                          <w:rFonts w:ascii="Arial" w:hAnsi="Arial" w:cs="Arial"/>
                          <w:color w:val="000000" w:themeColor="text1"/>
                          <w:sz w:val="18"/>
                          <w:szCs w:val="18"/>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Ctrl vs </w:t>
                      </w:r>
                      <w:r>
                        <w:rPr>
                          <w:rFonts w:ascii="Arial" w:hAnsi="Arial" w:cs="Arial"/>
                          <w:color w:val="000000" w:themeColor="text1"/>
                          <w:sz w:val="18"/>
                          <w:szCs w:val="18"/>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Abx</w:t>
                      </w:r>
                    </w:p>
                  </w:txbxContent>
                </v:textbox>
              </v:shape>
            </w:pict>
          </mc:Fallback>
        </mc:AlternateContent>
      </w:r>
      <w:r w:rsidR="00FB1B93">
        <w:rPr>
          <w:noProof/>
        </w:rPr>
        <mc:AlternateContent>
          <mc:Choice Requires="wps">
            <w:drawing>
              <wp:anchor distT="0" distB="0" distL="114300" distR="114300" simplePos="0" relativeHeight="251748864" behindDoc="0" locked="0" layoutInCell="1" allowOverlap="1" wp14:anchorId="7EC6C359" wp14:editId="43FF7BF2">
                <wp:simplePos x="0" y="0"/>
                <wp:positionH relativeFrom="column">
                  <wp:posOffset>-806204</wp:posOffset>
                </wp:positionH>
                <wp:positionV relativeFrom="paragraph">
                  <wp:posOffset>1965099</wp:posOffset>
                </wp:positionV>
                <wp:extent cx="2705100" cy="393700"/>
                <wp:effectExtent l="0" t="0" r="0" b="0"/>
                <wp:wrapNone/>
                <wp:docPr id="145571742" name="Text Box 1"/>
                <wp:cNvGraphicFramePr/>
                <a:graphic xmlns:a="http://schemas.openxmlformats.org/drawingml/2006/main">
                  <a:graphicData uri="http://schemas.microsoft.com/office/word/2010/wordprocessingShape">
                    <wps:wsp>
                      <wps:cNvSpPr txBox="1"/>
                      <wps:spPr>
                        <a:xfrm>
                          <a:off x="0" y="0"/>
                          <a:ext cx="2705100" cy="393700"/>
                        </a:xfrm>
                        <a:prstGeom prst="rect">
                          <a:avLst/>
                        </a:prstGeom>
                        <a:noFill/>
                        <a:ln>
                          <a:noFill/>
                        </a:ln>
                      </wps:spPr>
                      <wps:txbx>
                        <w:txbxContent>
                          <w:p w14:paraId="720D85BA" w14:textId="0E4AE0F0" w:rsidR="00FB1B93" w:rsidRPr="007713E8" w:rsidRDefault="00FB1B93" w:rsidP="00FB1B93">
                            <w:pPr>
                              <w:spacing w:line="276" w:lineRule="auto"/>
                              <w:jc w:val="center"/>
                              <w:rPr>
                                <w:rFonts w:ascii="Arial" w:hAnsi="Arial" w:cs="Arial"/>
                                <w:color w:val="000000" w:themeColor="text1"/>
                                <w:sz w:val="18"/>
                                <w:szCs w:val="18"/>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color w:val="000000" w:themeColor="text1"/>
                                <w:sz w:val="18"/>
                                <w:szCs w:val="18"/>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Beads</w:t>
                            </w:r>
                            <w:r w:rsidRPr="007713E8">
                              <w:rPr>
                                <w:rFonts w:ascii="Arial" w:hAnsi="Arial" w:cs="Arial"/>
                                <w:color w:val="000000" w:themeColor="text1"/>
                                <w:sz w:val="18"/>
                                <w:szCs w:val="18"/>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vs </w:t>
                            </w:r>
                            <w:r>
                              <w:rPr>
                                <w:rFonts w:ascii="Arial" w:hAnsi="Arial" w:cs="Arial"/>
                                <w:color w:val="000000" w:themeColor="text1"/>
                                <w:sz w:val="18"/>
                                <w:szCs w:val="18"/>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C6C359" id="_x0000_s1030" type="#_x0000_t202" style="position:absolute;margin-left:-63.5pt;margin-top:154.75pt;width:213pt;height:31pt;z-index:25174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" filled="f" stroked="f">
                <v:textbox>
                  <w:txbxContent>
                    <w:p w14:paraId="720D85BA" w14:textId="0E4AE0F0" w:rsidR="00FB1B93" w:rsidRPr="007713E8" w:rsidRDefault="00FB1B93" w:rsidP="00FB1B93">
                      <w:pPr>
                        <w:spacing w:line="276" w:lineRule="auto"/>
                        <w:jc w:val="center"/>
                        <w:rPr>
                          <w:rFonts w:ascii="Arial" w:hAnsi="Arial" w:cs="Arial"/>
                          <w:color w:val="000000" w:themeColor="text1"/>
                          <w:sz w:val="18"/>
                          <w:szCs w:val="18"/>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color w:val="000000" w:themeColor="text1"/>
                          <w:sz w:val="18"/>
                          <w:szCs w:val="18"/>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Beads</w:t>
                      </w:r>
                      <w:r w:rsidRPr="007713E8">
                        <w:rPr>
                          <w:rFonts w:ascii="Arial" w:hAnsi="Arial" w:cs="Arial"/>
                          <w:color w:val="000000" w:themeColor="text1"/>
                          <w:sz w:val="18"/>
                          <w:szCs w:val="18"/>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vs </w:t>
                      </w:r>
                      <w:r>
                        <w:rPr>
                          <w:rFonts w:ascii="Arial" w:hAnsi="Arial" w:cs="Arial"/>
                          <w:color w:val="000000" w:themeColor="text1"/>
                          <w:sz w:val="18"/>
                          <w:szCs w:val="18"/>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Abx</w:t>
                      </w:r>
                    </w:p>
                  </w:txbxContent>
                </v:textbox>
              </v:shape>
            </w:pict>
          </mc:Fallback>
        </mc:AlternateContent>
      </w:r>
      <w:r w:rsidR="00FB1B93">
        <w:rPr>
          <w:noProof/>
        </w:rPr>
        <mc:AlternateContent>
          <mc:Choice Requires="wps">
            <w:drawing>
              <wp:anchor distT="0" distB="0" distL="114300" distR="114300" simplePos="0" relativeHeight="251740672" behindDoc="0" locked="0" layoutInCell="1" allowOverlap="1" wp14:anchorId="2729A2F8" wp14:editId="6D4C1B65">
                <wp:simplePos x="0" y="0"/>
                <wp:positionH relativeFrom="column">
                  <wp:posOffset>-805631</wp:posOffset>
                </wp:positionH>
                <wp:positionV relativeFrom="paragraph">
                  <wp:posOffset>43180</wp:posOffset>
                </wp:positionV>
                <wp:extent cx="2705100" cy="393700"/>
                <wp:effectExtent l="0" t="0" r="0" b="0"/>
                <wp:wrapNone/>
                <wp:docPr id="762263168" name="Text Box 1"/>
                <wp:cNvGraphicFramePr/>
                <a:graphic xmlns:a="http://schemas.openxmlformats.org/drawingml/2006/main">
                  <a:graphicData uri="http://schemas.microsoft.com/office/word/2010/wordprocessingShape">
                    <wps:wsp>
                      <wps:cNvSpPr txBox="1"/>
                      <wps:spPr>
                        <a:xfrm>
                          <a:off x="0" y="0"/>
                          <a:ext cx="2705100" cy="393700"/>
                        </a:xfrm>
                        <a:prstGeom prst="rect">
                          <a:avLst/>
                        </a:prstGeom>
                        <a:noFill/>
                        <a:ln>
                          <a:noFill/>
                        </a:ln>
                      </wps:spPr>
                      <wps:txbx>
                        <w:txbxContent>
                          <w:p w14:paraId="058C72F1" w14:textId="42041983" w:rsidR="00FB1B93" w:rsidRPr="007713E8" w:rsidRDefault="00FB1B93" w:rsidP="00FB1B93">
                            <w:pPr>
                              <w:spacing w:line="276" w:lineRule="auto"/>
                              <w:jc w:val="center"/>
                              <w:rPr>
                                <w:rFonts w:ascii="Arial" w:hAnsi="Arial" w:cs="Arial"/>
                                <w:color w:val="000000" w:themeColor="text1"/>
                                <w:sz w:val="18"/>
                                <w:szCs w:val="18"/>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13E8">
                              <w:rPr>
                                <w:rFonts w:ascii="Arial" w:hAnsi="Arial" w:cs="Arial"/>
                                <w:color w:val="000000" w:themeColor="text1"/>
                                <w:sz w:val="18"/>
                                <w:szCs w:val="18"/>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Ctrl vs </w:t>
                            </w:r>
                            <w:r>
                              <w:rPr>
                                <w:rFonts w:ascii="Arial" w:hAnsi="Arial" w:cs="Arial"/>
                                <w:color w:val="000000" w:themeColor="text1"/>
                                <w:sz w:val="18"/>
                                <w:szCs w:val="18"/>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Beads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29A2F8" id="_x0000_s1031" type="#_x0000_t202" style="position:absolute;margin-left:-63.45pt;margin-top:3.4pt;width:213pt;height:31pt;z-index:25174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" filled="f" stroked="f">
                <v:textbox>
                  <w:txbxContent>
                    <w:p w14:paraId="058C72F1" w14:textId="42041983" w:rsidR="00FB1B93" w:rsidRPr="007713E8" w:rsidRDefault="00FB1B93" w:rsidP="00FB1B93">
                      <w:pPr>
                        <w:spacing w:line="276" w:lineRule="auto"/>
                        <w:jc w:val="center"/>
                        <w:rPr>
                          <w:rFonts w:ascii="Arial" w:hAnsi="Arial" w:cs="Arial"/>
                          <w:color w:val="000000" w:themeColor="text1"/>
                          <w:sz w:val="18"/>
                          <w:szCs w:val="18"/>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13E8">
                        <w:rPr>
                          <w:rFonts w:ascii="Arial" w:hAnsi="Arial" w:cs="Arial"/>
                          <w:color w:val="000000" w:themeColor="text1"/>
                          <w:sz w:val="18"/>
                          <w:szCs w:val="18"/>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Ctrl vs </w:t>
                      </w:r>
                      <w:r>
                        <w:rPr>
                          <w:rFonts w:ascii="Arial" w:hAnsi="Arial" w:cs="Arial"/>
                          <w:color w:val="000000" w:themeColor="text1"/>
                          <w:sz w:val="18"/>
                          <w:szCs w:val="18"/>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Beads</w:t>
                      </w:r>
                    </w:p>
                  </w:txbxContent>
                </v:textbox>
              </v:shape>
            </w:pict>
          </mc:Fallback>
        </mc:AlternateContent>
      </w:r>
      <w:r w:rsidR="00CC62F3">
        <w:rPr>
          <w:rFonts w:ascii="Arial" w:hAnsi="Arial" w:cs="Arial"/>
          <w:b/>
          <w:bCs/>
          <w:noProof/>
          <w:sz w:val="22"/>
          <w:szCs w:val="22"/>
        </w:rPr>
        <w:drawing>
          <wp:inline distT="0" distB="0" distL="0" distR="0" wp14:anchorId="1C75F217" wp14:editId="53DAE15D">
            <wp:extent cx="5994400" cy="4279900"/>
            <wp:effectExtent l="0" t="0" r="0" b="0"/>
            <wp:docPr id="1048685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685003" name="Picture 1048685003"/>
                    <pic:cNvPicPr/>
                  </pic:nvPicPr>
                  <pic:blipFill>
                    <a:blip r:embed="rId19"/>
                    <a:stretch>
                      <a:fillRect/>
                    </a:stretch>
                  </pic:blipFill>
                  <pic:spPr>
                    <a:xfrm>
                      <a:off x="0" y="0"/>
                      <a:ext cx="5994400" cy="4279900"/>
                    </a:xfrm>
                    <a:prstGeom prst="rect">
                      <a:avLst/>
                    </a:prstGeom>
                  </pic:spPr>
                </pic:pic>
              </a:graphicData>
            </a:graphic>
          </wp:inline>
        </w:drawing>
      </w:r>
    </w:p>
    <w:p w14:paraId="2C10C5DC" w14:textId="135497E9" w:rsidR="00EA4941" w:rsidRPr="00EA4941" w:rsidRDefault="0049393C" w:rsidP="008E34A7">
      <w:pPr>
        <w:spacing w:line="360" w:lineRule="auto"/>
        <w:rPr>
          <w:rFonts w:ascii="Arial" w:hAnsi="Arial" w:cs="Arial"/>
          <w:b/>
          <w:bCs/>
          <w:sz w:val="22"/>
          <w:szCs w:val="22"/>
        </w:rPr>
      </w:pPr>
      <w:r>
        <w:rPr>
          <w:rFonts w:ascii="Arial" w:hAnsi="Arial" w:cs="Arial"/>
          <w:b/>
          <w:bCs/>
          <w:sz w:val="22"/>
          <w:szCs w:val="22"/>
        </w:rPr>
        <w:t xml:space="preserve">3.2.1 </w:t>
      </w:r>
      <w:r w:rsidR="00EA4941" w:rsidRPr="00EA4941">
        <w:rPr>
          <w:rFonts w:ascii="Arial" w:hAnsi="Arial" w:cs="Arial"/>
          <w:b/>
          <w:bCs/>
          <w:sz w:val="22"/>
          <w:szCs w:val="22"/>
        </w:rPr>
        <w:t xml:space="preserve">Effect of </w:t>
      </w:r>
      <w:r w:rsidR="0033422B">
        <w:rPr>
          <w:rFonts w:ascii="Arial" w:hAnsi="Arial" w:cs="Arial"/>
          <w:b/>
          <w:bCs/>
          <w:sz w:val="22"/>
          <w:szCs w:val="22"/>
          <w:lang w:val="en-US"/>
        </w:rPr>
        <w:t>B</w:t>
      </w:r>
      <w:r w:rsidR="00EA4941" w:rsidRPr="00EA4941">
        <w:rPr>
          <w:rFonts w:ascii="Arial" w:hAnsi="Arial" w:cs="Arial"/>
          <w:b/>
          <w:bCs/>
          <w:sz w:val="22"/>
          <w:szCs w:val="22"/>
        </w:rPr>
        <w:t xml:space="preserve">eads on CD4+ T lymphocytes </w:t>
      </w:r>
      <w:r w:rsidR="00461F64">
        <w:rPr>
          <w:rFonts w:ascii="Arial" w:hAnsi="Arial" w:cs="Arial"/>
          <w:b/>
          <w:bCs/>
          <w:sz w:val="22"/>
          <w:szCs w:val="22"/>
        </w:rPr>
        <w:t>(Ctrl vs Beads)</w:t>
      </w:r>
    </w:p>
    <w:p w14:paraId="1A835F77" w14:textId="53CAC5E6" w:rsidR="00EA4941" w:rsidRPr="00EA4941" w:rsidRDefault="00EA4941" w:rsidP="008E34A7">
      <w:pPr>
        <w:spacing w:line="360" w:lineRule="auto"/>
        <w:rPr>
          <w:rFonts w:ascii="Arial" w:hAnsi="Arial" w:cs="Arial"/>
          <w:sz w:val="22"/>
          <w:szCs w:val="22"/>
        </w:rPr>
      </w:pPr>
    </w:p>
    <w:p w14:paraId="7F424944" w14:textId="48DF961A" w:rsidR="00F47C94" w:rsidRPr="00EA4941" w:rsidRDefault="00EA4941" w:rsidP="00F47C94">
      <w:pPr>
        <w:spacing w:line="360" w:lineRule="auto"/>
        <w:rPr>
          <w:rFonts w:ascii="Arial" w:hAnsi="Arial" w:cs="Arial"/>
          <w:sz w:val="22"/>
          <w:szCs w:val="22"/>
        </w:rPr>
      </w:pPr>
      <w:r w:rsidRPr="00EA4941">
        <w:rPr>
          <w:rFonts w:ascii="Arial" w:hAnsi="Arial" w:cs="Arial"/>
          <w:sz w:val="22"/>
          <w:szCs w:val="22"/>
        </w:rPr>
        <w:t>Following beads stimulation of lymphocytes, the cell viability increased (</w:t>
      </w:r>
      <w:r w:rsidR="00DF6C4E">
        <w:rPr>
          <w:rFonts w:ascii="Arial" w:hAnsi="Arial" w:cs="Arial"/>
          <w:sz w:val="22"/>
          <w:szCs w:val="22"/>
          <w:lang w:val="en-US"/>
        </w:rPr>
        <w:t>p</w:t>
      </w:r>
      <w:r w:rsidRPr="00EA4941">
        <w:rPr>
          <w:rFonts w:ascii="Arial" w:hAnsi="Arial" w:cs="Arial"/>
          <w:sz w:val="22"/>
          <w:szCs w:val="22"/>
        </w:rPr>
        <w:t>=0.0420). There is a downregulation in activation markers, including CD3 (p=0.0039) and CD4 (p=0.0645). However, the stimulation was seen to increase the marker associated with cell death, CD279 (p=0.0245)</w:t>
      </w:r>
      <w:r w:rsidR="00F47C94" w:rsidRPr="00F47C94">
        <w:rPr>
          <w:rFonts w:ascii="Arial" w:hAnsi="Arial" w:cs="Arial"/>
          <w:sz w:val="22"/>
          <w:szCs w:val="22"/>
          <w:u w:val="single"/>
          <w:lang w:val="en-US"/>
        </w:rPr>
        <w:t xml:space="preserve"> </w:t>
      </w:r>
      <w:r w:rsidR="00F47C94">
        <w:rPr>
          <w:rFonts w:ascii="Arial" w:hAnsi="Arial" w:cs="Arial"/>
          <w:sz w:val="22"/>
          <w:szCs w:val="22"/>
          <w:u w:val="single"/>
          <w:lang w:val="en-US"/>
        </w:rPr>
        <w:t>(</w:t>
      </w:r>
      <w:r w:rsidR="00F47C94" w:rsidRPr="00AB4445">
        <w:rPr>
          <w:rFonts w:ascii="Arial" w:hAnsi="Arial" w:cs="Arial"/>
          <w:sz w:val="22"/>
          <w:szCs w:val="22"/>
          <w:u w:val="single"/>
          <w:lang w:val="en-US"/>
        </w:rPr>
        <w:t xml:space="preserve">Figure </w:t>
      </w:r>
      <w:r w:rsidR="00F47C94">
        <w:rPr>
          <w:rFonts w:ascii="Arial" w:hAnsi="Arial" w:cs="Arial"/>
          <w:sz w:val="22"/>
          <w:szCs w:val="22"/>
          <w:u w:val="single"/>
          <w:lang w:val="en-US"/>
        </w:rPr>
        <w:t>4</w:t>
      </w:r>
      <w:r w:rsidR="00F47C94" w:rsidRPr="00AB4445">
        <w:rPr>
          <w:rFonts w:ascii="Arial" w:hAnsi="Arial" w:cs="Arial"/>
          <w:sz w:val="22"/>
          <w:szCs w:val="22"/>
          <w:u w:val="single"/>
          <w:lang w:val="en-US"/>
        </w:rPr>
        <w:t xml:space="preserve">, Supplementary Figure </w:t>
      </w:r>
      <w:r w:rsidR="00F47C94">
        <w:rPr>
          <w:rFonts w:ascii="Arial" w:hAnsi="Arial" w:cs="Arial"/>
          <w:sz w:val="22"/>
          <w:szCs w:val="22"/>
          <w:u w:val="single"/>
          <w:lang w:val="en-US"/>
        </w:rPr>
        <w:t>8</w:t>
      </w:r>
      <w:r w:rsidR="00F47C94" w:rsidRPr="00AB4445">
        <w:rPr>
          <w:rFonts w:ascii="Arial" w:hAnsi="Arial" w:cs="Arial"/>
          <w:sz w:val="22"/>
          <w:szCs w:val="22"/>
          <w:u w:val="single"/>
          <w:lang w:val="en-US"/>
        </w:rPr>
        <w:t>).</w:t>
      </w:r>
    </w:p>
    <w:p w14:paraId="3CF22A34" w14:textId="1A8FD909" w:rsidR="00EA4941" w:rsidRPr="00EA4941" w:rsidRDefault="00EA4941" w:rsidP="008E34A7">
      <w:pPr>
        <w:spacing w:line="360" w:lineRule="auto"/>
        <w:ind w:firstLine="720"/>
        <w:rPr>
          <w:rFonts w:ascii="Arial" w:hAnsi="Arial" w:cs="Arial"/>
          <w:sz w:val="22"/>
          <w:szCs w:val="22"/>
        </w:rPr>
      </w:pPr>
    </w:p>
    <w:p w14:paraId="7981B87C" w14:textId="4F8CA10D" w:rsidR="00EA4941" w:rsidRPr="00EA4941" w:rsidRDefault="00EA4941" w:rsidP="008E34A7">
      <w:pPr>
        <w:spacing w:line="360" w:lineRule="auto"/>
        <w:rPr>
          <w:rFonts w:ascii="Arial" w:hAnsi="Arial" w:cs="Arial"/>
          <w:sz w:val="22"/>
          <w:szCs w:val="22"/>
        </w:rPr>
      </w:pPr>
    </w:p>
    <w:p w14:paraId="177C17BA" w14:textId="7773DC58" w:rsidR="00EA4941" w:rsidRPr="00E82636" w:rsidRDefault="0049393C" w:rsidP="008E34A7">
      <w:pPr>
        <w:spacing w:line="360" w:lineRule="auto"/>
        <w:rPr>
          <w:rFonts w:ascii="Arial" w:hAnsi="Arial" w:cs="Arial"/>
          <w:b/>
          <w:bCs/>
          <w:sz w:val="22"/>
          <w:szCs w:val="22"/>
        </w:rPr>
      </w:pPr>
      <w:r>
        <w:rPr>
          <w:rFonts w:ascii="Arial" w:hAnsi="Arial" w:cs="Arial"/>
          <w:b/>
          <w:bCs/>
          <w:sz w:val="22"/>
          <w:szCs w:val="22"/>
        </w:rPr>
        <w:t xml:space="preserve">3.2.2 </w:t>
      </w:r>
      <w:r w:rsidR="00EA4941" w:rsidRPr="00EA4941">
        <w:rPr>
          <w:rFonts w:ascii="Arial" w:hAnsi="Arial" w:cs="Arial"/>
          <w:b/>
          <w:bCs/>
          <w:sz w:val="22"/>
          <w:szCs w:val="22"/>
        </w:rPr>
        <w:t>Effect of Antibiotics on Unstimulated CD4+ T lymphocytes</w:t>
      </w:r>
      <w:r w:rsidR="00461F64">
        <w:rPr>
          <w:rFonts w:ascii="Arial" w:hAnsi="Arial" w:cs="Arial"/>
          <w:b/>
          <w:bCs/>
          <w:sz w:val="22"/>
          <w:szCs w:val="22"/>
        </w:rPr>
        <w:t xml:space="preserve"> (Ctrl vs Abx)</w:t>
      </w:r>
    </w:p>
    <w:p w14:paraId="0EA6F65E" w14:textId="771E44E2" w:rsidR="00EA4941" w:rsidRPr="00EA4941" w:rsidRDefault="00EA4941" w:rsidP="008E34A7">
      <w:pPr>
        <w:spacing w:line="360" w:lineRule="auto"/>
        <w:rPr>
          <w:rFonts w:ascii="Arial" w:hAnsi="Arial" w:cs="Arial"/>
          <w:sz w:val="22"/>
          <w:szCs w:val="22"/>
        </w:rPr>
      </w:pPr>
    </w:p>
    <w:p w14:paraId="3646312E" w14:textId="5167921B" w:rsidR="00EA4941" w:rsidRPr="00EA4941" w:rsidRDefault="00EA4941" w:rsidP="008E34A7">
      <w:pPr>
        <w:spacing w:line="360" w:lineRule="auto"/>
        <w:ind w:firstLine="720"/>
        <w:rPr>
          <w:rFonts w:ascii="Arial" w:hAnsi="Arial" w:cs="Arial"/>
          <w:sz w:val="22"/>
          <w:szCs w:val="22"/>
        </w:rPr>
      </w:pPr>
      <w:r w:rsidRPr="00EA4941">
        <w:rPr>
          <w:rFonts w:ascii="Arial" w:hAnsi="Arial" w:cs="Arial"/>
          <w:sz w:val="22"/>
          <w:szCs w:val="22"/>
        </w:rPr>
        <w:t xml:space="preserve">Co-incubation of unstimulated PBMCs with high dose </w:t>
      </w:r>
      <w:r w:rsidR="00F47C94">
        <w:rPr>
          <w:rFonts w:ascii="Arial" w:hAnsi="Arial" w:cs="Arial"/>
          <w:sz w:val="22"/>
          <w:szCs w:val="22"/>
          <w:lang w:val="en-US"/>
        </w:rPr>
        <w:t>C</w:t>
      </w:r>
      <w:r w:rsidRPr="00EA4941">
        <w:rPr>
          <w:rFonts w:ascii="Arial" w:hAnsi="Arial" w:cs="Arial"/>
          <w:sz w:val="22"/>
          <w:szCs w:val="22"/>
        </w:rPr>
        <w:t xml:space="preserve">efuroxime upregulated monocyte markers associated with antigen presentation, NF-kB (p=0.0736), CD3 (p=0.0253) and CD28 (p=0.0073). The level of suppression associated marker, CD152 (p=0.0017) also increased. Proliferation markers generally showed an upsurge, including CD127 (p=0.0253) and EGFR (p=0.0736), except for Areg (p=0.0073) in both antibiotics, which are notably suppressed. </w:t>
      </w:r>
      <w:r w:rsidR="00173DBF" w:rsidRPr="00173DBF">
        <w:rPr>
          <w:rFonts w:ascii="Arial" w:hAnsi="Arial" w:cs="Arial"/>
          <w:sz w:val="22"/>
          <w:szCs w:val="22"/>
        </w:rPr>
        <w:t xml:space="preserve">Cefuroxime </w:t>
      </w:r>
      <w:r w:rsidRPr="00EA4941">
        <w:rPr>
          <w:rFonts w:ascii="Arial" w:hAnsi="Arial" w:cs="Arial"/>
          <w:sz w:val="22"/>
          <w:szCs w:val="22"/>
        </w:rPr>
        <w:t xml:space="preserve">also </w:t>
      </w:r>
      <w:proofErr w:type="gramStart"/>
      <w:r w:rsidRPr="00EA4941">
        <w:rPr>
          <w:rFonts w:ascii="Arial" w:hAnsi="Arial" w:cs="Arial"/>
          <w:sz w:val="22"/>
          <w:szCs w:val="22"/>
        </w:rPr>
        <w:t>augment</w:t>
      </w:r>
      <w:proofErr w:type="gramEnd"/>
      <w:r w:rsidRPr="00EA4941">
        <w:rPr>
          <w:rFonts w:ascii="Arial" w:hAnsi="Arial" w:cs="Arial"/>
          <w:sz w:val="22"/>
          <w:szCs w:val="22"/>
        </w:rPr>
        <w:t xml:space="preserve"> cytokine production, particularly evident with a significant rise in IL-17a (p=0.0037) and IL-10 levels (p=0.0736)</w:t>
      </w:r>
      <w:r w:rsidR="00F47C94">
        <w:rPr>
          <w:rFonts w:ascii="Arial" w:hAnsi="Arial" w:cs="Arial"/>
          <w:sz w:val="22"/>
          <w:szCs w:val="22"/>
          <w:lang w:val="en-US"/>
        </w:rPr>
        <w:t xml:space="preserve"> (</w:t>
      </w:r>
      <w:r w:rsidR="00F47C94" w:rsidRPr="00AB4445">
        <w:rPr>
          <w:rFonts w:ascii="Arial" w:hAnsi="Arial" w:cs="Arial"/>
          <w:sz w:val="22"/>
          <w:szCs w:val="22"/>
          <w:u w:val="single"/>
          <w:lang w:val="en-US"/>
        </w:rPr>
        <w:t xml:space="preserve">Figure </w:t>
      </w:r>
      <w:r w:rsidR="00F47C94">
        <w:rPr>
          <w:rFonts w:ascii="Arial" w:hAnsi="Arial" w:cs="Arial"/>
          <w:sz w:val="22"/>
          <w:szCs w:val="22"/>
          <w:u w:val="single"/>
          <w:lang w:val="en-US"/>
        </w:rPr>
        <w:t>4</w:t>
      </w:r>
      <w:r w:rsidR="00F47C94" w:rsidRPr="00AB4445">
        <w:rPr>
          <w:rFonts w:ascii="Arial" w:hAnsi="Arial" w:cs="Arial"/>
          <w:sz w:val="22"/>
          <w:szCs w:val="22"/>
          <w:u w:val="single"/>
          <w:lang w:val="en-US"/>
        </w:rPr>
        <w:t xml:space="preserve">, Supplementary Figure </w:t>
      </w:r>
      <w:r w:rsidR="00F47C94">
        <w:rPr>
          <w:rFonts w:ascii="Arial" w:hAnsi="Arial" w:cs="Arial"/>
          <w:sz w:val="22"/>
          <w:szCs w:val="22"/>
          <w:u w:val="single"/>
          <w:lang w:val="en-US"/>
        </w:rPr>
        <w:t>8</w:t>
      </w:r>
      <w:r w:rsidR="00F47C94" w:rsidRPr="00AB4445">
        <w:rPr>
          <w:rFonts w:ascii="Arial" w:hAnsi="Arial" w:cs="Arial"/>
          <w:sz w:val="22"/>
          <w:szCs w:val="22"/>
          <w:u w:val="single"/>
          <w:lang w:val="en-US"/>
        </w:rPr>
        <w:t>).</w:t>
      </w:r>
    </w:p>
    <w:p w14:paraId="3DD9764F" w14:textId="3DFCCC79" w:rsidR="00EA4941" w:rsidRPr="00EA4941" w:rsidRDefault="00EA4941" w:rsidP="008E34A7">
      <w:pPr>
        <w:spacing w:line="360" w:lineRule="auto"/>
        <w:rPr>
          <w:rFonts w:ascii="Arial" w:hAnsi="Arial" w:cs="Arial"/>
          <w:sz w:val="22"/>
          <w:szCs w:val="22"/>
        </w:rPr>
      </w:pPr>
    </w:p>
    <w:p w14:paraId="5A9C8685" w14:textId="5D21439B" w:rsidR="00EA4941" w:rsidRPr="00EA4941" w:rsidRDefault="00EA4941" w:rsidP="008E34A7">
      <w:pPr>
        <w:spacing w:line="360" w:lineRule="auto"/>
        <w:ind w:firstLine="720"/>
        <w:rPr>
          <w:rFonts w:ascii="Arial" w:hAnsi="Arial" w:cs="Arial"/>
          <w:sz w:val="22"/>
          <w:szCs w:val="22"/>
        </w:rPr>
      </w:pPr>
      <w:r w:rsidRPr="00EA4941">
        <w:rPr>
          <w:rFonts w:ascii="Arial" w:hAnsi="Arial" w:cs="Arial"/>
          <w:sz w:val="22"/>
          <w:szCs w:val="22"/>
        </w:rPr>
        <w:lastRenderedPageBreak/>
        <w:t>Co-incubation of unstimulated PBMCs with high dose Meropenem, caused an increase in the expression of activation markers, including NF-kB (p=0.0253), CD4 (p=0.0736) and CD28 (p=0.0073). Meropenum also showed an effect on the makers associated with proliferation. High dose of Meropenem increased CD127 (p=0.0001) but decreased Areg (p=0.0442). However, the expression wasn’t significant in suppression, differentiation, chemokine, cytokine and cell death</w:t>
      </w:r>
      <w:r w:rsidR="00F47C94">
        <w:rPr>
          <w:rFonts w:ascii="Arial" w:hAnsi="Arial" w:cs="Arial"/>
          <w:sz w:val="22"/>
          <w:szCs w:val="22"/>
          <w:lang w:val="en-US"/>
        </w:rPr>
        <w:t xml:space="preserve"> (</w:t>
      </w:r>
      <w:r w:rsidR="00F47C94" w:rsidRPr="00AB4445">
        <w:rPr>
          <w:rFonts w:ascii="Arial" w:hAnsi="Arial" w:cs="Arial"/>
          <w:sz w:val="22"/>
          <w:szCs w:val="22"/>
          <w:u w:val="single"/>
          <w:lang w:val="en-US"/>
        </w:rPr>
        <w:t xml:space="preserve">Figure </w:t>
      </w:r>
      <w:r w:rsidR="00F47C94">
        <w:rPr>
          <w:rFonts w:ascii="Arial" w:hAnsi="Arial" w:cs="Arial"/>
          <w:sz w:val="22"/>
          <w:szCs w:val="22"/>
          <w:u w:val="single"/>
          <w:lang w:val="en-US"/>
        </w:rPr>
        <w:t>4</w:t>
      </w:r>
      <w:r w:rsidR="00F47C94" w:rsidRPr="00AB4445">
        <w:rPr>
          <w:rFonts w:ascii="Arial" w:hAnsi="Arial" w:cs="Arial"/>
          <w:sz w:val="22"/>
          <w:szCs w:val="22"/>
          <w:u w:val="single"/>
          <w:lang w:val="en-US"/>
        </w:rPr>
        <w:t xml:space="preserve">, Supplementary Figure </w:t>
      </w:r>
      <w:r w:rsidR="00F47C94">
        <w:rPr>
          <w:rFonts w:ascii="Arial" w:hAnsi="Arial" w:cs="Arial"/>
          <w:sz w:val="22"/>
          <w:szCs w:val="22"/>
          <w:u w:val="single"/>
          <w:lang w:val="en-US"/>
        </w:rPr>
        <w:t>8</w:t>
      </w:r>
      <w:r w:rsidR="00F47C94" w:rsidRPr="00AB4445">
        <w:rPr>
          <w:rFonts w:ascii="Arial" w:hAnsi="Arial" w:cs="Arial"/>
          <w:sz w:val="22"/>
          <w:szCs w:val="22"/>
          <w:u w:val="single"/>
          <w:lang w:val="en-US"/>
        </w:rPr>
        <w:t>).</w:t>
      </w:r>
    </w:p>
    <w:p w14:paraId="41E183A5" w14:textId="77777777" w:rsidR="00EA4941" w:rsidRPr="00EA4941" w:rsidRDefault="00EA4941" w:rsidP="008E34A7">
      <w:pPr>
        <w:spacing w:line="360" w:lineRule="auto"/>
        <w:rPr>
          <w:rFonts w:ascii="Arial" w:hAnsi="Arial" w:cs="Arial"/>
          <w:b/>
          <w:bCs/>
          <w:sz w:val="22"/>
          <w:szCs w:val="22"/>
        </w:rPr>
      </w:pPr>
    </w:p>
    <w:p w14:paraId="37FB3FBD" w14:textId="77777777" w:rsidR="00E82636" w:rsidRDefault="00E82636" w:rsidP="008E34A7">
      <w:pPr>
        <w:spacing w:line="360" w:lineRule="auto"/>
        <w:rPr>
          <w:rFonts w:ascii="Arial" w:hAnsi="Arial" w:cs="Arial"/>
          <w:b/>
          <w:bCs/>
          <w:sz w:val="22"/>
          <w:szCs w:val="22"/>
        </w:rPr>
      </w:pPr>
    </w:p>
    <w:p w14:paraId="038416EE" w14:textId="7DEB91A7" w:rsidR="00EA4941" w:rsidRPr="00EA4941" w:rsidRDefault="0049393C" w:rsidP="008E34A7">
      <w:pPr>
        <w:spacing w:line="360" w:lineRule="auto"/>
        <w:rPr>
          <w:rFonts w:ascii="Arial" w:hAnsi="Arial" w:cs="Arial"/>
          <w:b/>
          <w:bCs/>
          <w:sz w:val="22"/>
          <w:szCs w:val="22"/>
        </w:rPr>
      </w:pPr>
      <w:r>
        <w:rPr>
          <w:rFonts w:ascii="Arial" w:hAnsi="Arial" w:cs="Arial"/>
          <w:b/>
          <w:bCs/>
          <w:sz w:val="22"/>
          <w:szCs w:val="22"/>
        </w:rPr>
        <w:t xml:space="preserve">3.2.3 </w:t>
      </w:r>
      <w:r w:rsidR="00EA4941" w:rsidRPr="00EA4941">
        <w:rPr>
          <w:rFonts w:ascii="Arial" w:hAnsi="Arial" w:cs="Arial"/>
          <w:b/>
          <w:bCs/>
          <w:sz w:val="22"/>
          <w:szCs w:val="22"/>
        </w:rPr>
        <w:t xml:space="preserve">Effect of </w:t>
      </w:r>
      <w:r w:rsidR="0033422B">
        <w:rPr>
          <w:rFonts w:ascii="Arial" w:hAnsi="Arial" w:cs="Arial"/>
          <w:b/>
          <w:bCs/>
          <w:sz w:val="22"/>
          <w:szCs w:val="22"/>
          <w:lang w:val="en-US"/>
        </w:rPr>
        <w:t>A</w:t>
      </w:r>
      <w:r w:rsidR="00EA4941" w:rsidRPr="00EA4941">
        <w:rPr>
          <w:rFonts w:ascii="Arial" w:hAnsi="Arial" w:cs="Arial"/>
          <w:b/>
          <w:bCs/>
          <w:sz w:val="22"/>
          <w:szCs w:val="22"/>
        </w:rPr>
        <w:t xml:space="preserve">ntibiotics on </w:t>
      </w:r>
      <w:r w:rsidR="0033422B">
        <w:rPr>
          <w:rFonts w:ascii="Arial" w:hAnsi="Arial" w:cs="Arial"/>
          <w:b/>
          <w:bCs/>
          <w:sz w:val="22"/>
          <w:szCs w:val="22"/>
          <w:lang w:val="en-US"/>
        </w:rPr>
        <w:t>S</w:t>
      </w:r>
      <w:r w:rsidR="00EA4941" w:rsidRPr="00EA4941">
        <w:rPr>
          <w:rFonts w:ascii="Arial" w:hAnsi="Arial" w:cs="Arial"/>
          <w:b/>
          <w:bCs/>
          <w:sz w:val="22"/>
          <w:szCs w:val="22"/>
        </w:rPr>
        <w:t xml:space="preserve">timulated CD4+ T lymphocytes </w:t>
      </w:r>
      <w:r>
        <w:rPr>
          <w:rFonts w:ascii="Arial" w:hAnsi="Arial" w:cs="Arial"/>
          <w:b/>
          <w:bCs/>
          <w:sz w:val="22"/>
          <w:szCs w:val="22"/>
        </w:rPr>
        <w:t>(</w:t>
      </w:r>
      <w:r w:rsidR="0033422B">
        <w:rPr>
          <w:rFonts w:ascii="Arial" w:hAnsi="Arial" w:cs="Arial"/>
          <w:b/>
          <w:bCs/>
          <w:sz w:val="22"/>
          <w:szCs w:val="22"/>
          <w:lang w:val="en-US"/>
        </w:rPr>
        <w:t>Beads</w:t>
      </w:r>
      <w:r>
        <w:rPr>
          <w:rFonts w:ascii="Arial" w:hAnsi="Arial" w:cs="Arial"/>
          <w:b/>
          <w:bCs/>
          <w:sz w:val="22"/>
          <w:szCs w:val="22"/>
        </w:rPr>
        <w:t xml:space="preserve"> vs Abx)</w:t>
      </w:r>
    </w:p>
    <w:p w14:paraId="58842EE1" w14:textId="77777777" w:rsidR="00EA4941" w:rsidRPr="00EA4941" w:rsidRDefault="00EA4941" w:rsidP="008E34A7">
      <w:pPr>
        <w:spacing w:line="360" w:lineRule="auto"/>
        <w:rPr>
          <w:rFonts w:ascii="Arial" w:hAnsi="Arial" w:cs="Arial"/>
          <w:sz w:val="22"/>
          <w:szCs w:val="22"/>
        </w:rPr>
      </w:pPr>
    </w:p>
    <w:p w14:paraId="4CF2C332" w14:textId="6A6BF59C" w:rsidR="00EA4941" w:rsidRPr="00EA4941" w:rsidRDefault="00EA4941" w:rsidP="008E34A7">
      <w:pPr>
        <w:spacing w:line="360" w:lineRule="auto"/>
        <w:ind w:firstLine="720"/>
        <w:rPr>
          <w:rFonts w:ascii="Arial" w:hAnsi="Arial" w:cs="Arial"/>
          <w:sz w:val="22"/>
          <w:szCs w:val="22"/>
        </w:rPr>
      </w:pPr>
      <w:r w:rsidRPr="00EA4941">
        <w:rPr>
          <w:rFonts w:ascii="Arial" w:hAnsi="Arial" w:cs="Arial"/>
          <w:sz w:val="22"/>
          <w:szCs w:val="22"/>
        </w:rPr>
        <w:t xml:space="preserve">Co-incubation of PBMCs with </w:t>
      </w:r>
      <w:r w:rsidR="00F47C94">
        <w:rPr>
          <w:rFonts w:ascii="Arial" w:hAnsi="Arial" w:cs="Arial"/>
          <w:sz w:val="22"/>
          <w:szCs w:val="22"/>
          <w:lang w:val="en-US"/>
        </w:rPr>
        <w:t>C</w:t>
      </w:r>
      <w:r w:rsidRPr="00EA4941">
        <w:rPr>
          <w:rFonts w:ascii="Arial" w:hAnsi="Arial" w:cs="Arial"/>
          <w:sz w:val="22"/>
          <w:szCs w:val="22"/>
        </w:rPr>
        <w:t xml:space="preserve">efuroxime resulted in an increase in viability in both low and high dose (p=0.003 and p=0.0330, respectively). Likewise, markers associated with activation NF-kB was upregulated in both dosages (p=0.0253 and p=0.0017 at low and high dose respectively). A dose-dependent increase in NF-kB was also observed. However, CD4 associated with activation was decreased in dose of </w:t>
      </w:r>
      <w:r w:rsidR="00173DBF" w:rsidRPr="00173DBF">
        <w:rPr>
          <w:rFonts w:ascii="Arial" w:hAnsi="Arial" w:cs="Arial"/>
          <w:sz w:val="22"/>
          <w:szCs w:val="22"/>
        </w:rPr>
        <w:t xml:space="preserve">Cefuroxime </w:t>
      </w:r>
      <w:r w:rsidRPr="00EA4941">
        <w:rPr>
          <w:rFonts w:ascii="Arial" w:hAnsi="Arial" w:cs="Arial"/>
          <w:sz w:val="22"/>
          <w:szCs w:val="22"/>
        </w:rPr>
        <w:t xml:space="preserve">(p=0.0336). Additionally, there was a several changes in proliferation markers. At high dose, </w:t>
      </w:r>
      <w:r w:rsidR="00173DBF" w:rsidRPr="00173DBF">
        <w:rPr>
          <w:rFonts w:ascii="Arial" w:hAnsi="Arial" w:cs="Arial"/>
          <w:sz w:val="22"/>
          <w:szCs w:val="22"/>
        </w:rPr>
        <w:t xml:space="preserve">Cefuroxime </w:t>
      </w:r>
      <w:proofErr w:type="gramStart"/>
      <w:r w:rsidRPr="00EA4941">
        <w:rPr>
          <w:rFonts w:ascii="Arial" w:hAnsi="Arial" w:cs="Arial"/>
          <w:sz w:val="22"/>
          <w:szCs w:val="22"/>
        </w:rPr>
        <w:t>decrease</w:t>
      </w:r>
      <w:proofErr w:type="gramEnd"/>
      <w:r w:rsidRPr="00EA4941">
        <w:rPr>
          <w:rFonts w:ascii="Arial" w:hAnsi="Arial" w:cs="Arial"/>
          <w:sz w:val="22"/>
          <w:szCs w:val="22"/>
        </w:rPr>
        <w:t xml:space="preserve"> the expression of Areg (p=0.0017) but downregulated Areg at low dose (p=0.0253). There was also an increase in EGFR level (p=0.0442) with high dose of </w:t>
      </w:r>
      <w:r w:rsidR="00173DBF">
        <w:rPr>
          <w:rFonts w:ascii="Arial" w:hAnsi="Arial" w:cs="Arial"/>
          <w:sz w:val="22"/>
          <w:szCs w:val="22"/>
          <w:lang w:val="en-US"/>
        </w:rPr>
        <w:t>C</w:t>
      </w:r>
      <w:proofErr w:type="spellStart"/>
      <w:r w:rsidR="00173DBF" w:rsidRPr="00EA4941">
        <w:rPr>
          <w:rFonts w:ascii="Arial" w:hAnsi="Arial" w:cs="Arial"/>
          <w:sz w:val="22"/>
          <w:szCs w:val="22"/>
        </w:rPr>
        <w:t>efuroxime</w:t>
      </w:r>
      <w:proofErr w:type="spellEnd"/>
      <w:r w:rsidRPr="00EA4941">
        <w:rPr>
          <w:rFonts w:ascii="Arial" w:hAnsi="Arial" w:cs="Arial"/>
          <w:sz w:val="22"/>
          <w:szCs w:val="22"/>
        </w:rPr>
        <w:t xml:space="preserve">. High dose of </w:t>
      </w:r>
      <w:r w:rsidR="00173DBF" w:rsidRPr="00173DBF">
        <w:rPr>
          <w:rFonts w:ascii="Arial" w:hAnsi="Arial" w:cs="Arial"/>
          <w:sz w:val="22"/>
          <w:szCs w:val="22"/>
        </w:rPr>
        <w:t xml:space="preserve">Cefuroxime </w:t>
      </w:r>
      <w:r w:rsidRPr="00EA4941">
        <w:rPr>
          <w:rFonts w:ascii="Arial" w:hAnsi="Arial" w:cs="Arial"/>
          <w:sz w:val="22"/>
          <w:szCs w:val="22"/>
        </w:rPr>
        <w:t>was also seen to upregulate the expression of cytokine, IL-4 (p=0.0052) and IL-10 (p=0.0073). Lastly, CD279 (p=0.</w:t>
      </w:r>
      <w:proofErr w:type="gramStart"/>
      <w:r w:rsidRPr="00EA4941">
        <w:rPr>
          <w:rFonts w:ascii="Arial" w:hAnsi="Arial" w:cs="Arial"/>
          <w:sz w:val="22"/>
          <w:szCs w:val="22"/>
        </w:rPr>
        <w:t>0588)associated</w:t>
      </w:r>
      <w:proofErr w:type="gramEnd"/>
      <w:r w:rsidRPr="00EA4941">
        <w:rPr>
          <w:rFonts w:ascii="Arial" w:hAnsi="Arial" w:cs="Arial"/>
          <w:sz w:val="22"/>
          <w:szCs w:val="22"/>
        </w:rPr>
        <w:t xml:space="preserve"> with cell death was increased with high dose of </w:t>
      </w:r>
      <w:proofErr w:type="spellStart"/>
      <w:r w:rsidRPr="00EA4941">
        <w:rPr>
          <w:rFonts w:ascii="Arial" w:hAnsi="Arial" w:cs="Arial"/>
          <w:sz w:val="22"/>
          <w:szCs w:val="22"/>
        </w:rPr>
        <w:t>of</w:t>
      </w:r>
      <w:proofErr w:type="spellEnd"/>
      <w:r w:rsidRPr="00EA4941">
        <w:rPr>
          <w:rFonts w:ascii="Arial" w:hAnsi="Arial" w:cs="Arial"/>
          <w:sz w:val="22"/>
          <w:szCs w:val="22"/>
        </w:rPr>
        <w:t xml:space="preserve"> </w:t>
      </w:r>
      <w:r w:rsidR="00FA470C">
        <w:rPr>
          <w:rFonts w:ascii="Arial" w:hAnsi="Arial" w:cs="Arial"/>
          <w:sz w:val="22"/>
          <w:szCs w:val="22"/>
          <w:lang w:val="en-US"/>
        </w:rPr>
        <w:t>C</w:t>
      </w:r>
      <w:proofErr w:type="spellStart"/>
      <w:r w:rsidR="00FA470C" w:rsidRPr="00EA4941">
        <w:rPr>
          <w:rFonts w:ascii="Arial" w:hAnsi="Arial" w:cs="Arial"/>
          <w:sz w:val="22"/>
          <w:szCs w:val="22"/>
        </w:rPr>
        <w:t>efuroxime</w:t>
      </w:r>
      <w:proofErr w:type="spellEnd"/>
      <w:r w:rsidR="00FA470C" w:rsidRPr="00EA4941">
        <w:rPr>
          <w:rFonts w:ascii="Arial" w:hAnsi="Arial" w:cs="Arial"/>
          <w:sz w:val="22"/>
          <w:szCs w:val="22"/>
        </w:rPr>
        <w:t xml:space="preserve"> </w:t>
      </w:r>
      <w:r w:rsidR="00F47C94">
        <w:rPr>
          <w:rFonts w:ascii="Arial" w:hAnsi="Arial" w:cs="Arial"/>
          <w:sz w:val="22"/>
          <w:szCs w:val="22"/>
          <w:lang w:val="en-US"/>
        </w:rPr>
        <w:t>(</w:t>
      </w:r>
      <w:r w:rsidR="00F47C94" w:rsidRPr="00AB4445">
        <w:rPr>
          <w:rFonts w:ascii="Arial" w:hAnsi="Arial" w:cs="Arial"/>
          <w:sz w:val="22"/>
          <w:szCs w:val="22"/>
          <w:u w:val="single"/>
          <w:lang w:val="en-US"/>
        </w:rPr>
        <w:t xml:space="preserve">Figure </w:t>
      </w:r>
      <w:r w:rsidR="00F47C94">
        <w:rPr>
          <w:rFonts w:ascii="Arial" w:hAnsi="Arial" w:cs="Arial"/>
          <w:sz w:val="22"/>
          <w:szCs w:val="22"/>
          <w:u w:val="single"/>
          <w:lang w:val="en-US"/>
        </w:rPr>
        <w:t>4</w:t>
      </w:r>
      <w:r w:rsidR="00F47C94" w:rsidRPr="00AB4445">
        <w:rPr>
          <w:rFonts w:ascii="Arial" w:hAnsi="Arial" w:cs="Arial"/>
          <w:sz w:val="22"/>
          <w:szCs w:val="22"/>
          <w:u w:val="single"/>
          <w:lang w:val="en-US"/>
        </w:rPr>
        <w:t xml:space="preserve">, Supplementary Figure </w:t>
      </w:r>
      <w:r w:rsidR="00F47C94">
        <w:rPr>
          <w:rFonts w:ascii="Arial" w:hAnsi="Arial" w:cs="Arial"/>
          <w:sz w:val="22"/>
          <w:szCs w:val="22"/>
          <w:u w:val="single"/>
          <w:lang w:val="en-US"/>
        </w:rPr>
        <w:t>9</w:t>
      </w:r>
      <w:r w:rsidR="00F47C94" w:rsidRPr="00AB4445">
        <w:rPr>
          <w:rFonts w:ascii="Arial" w:hAnsi="Arial" w:cs="Arial"/>
          <w:sz w:val="22"/>
          <w:szCs w:val="22"/>
          <w:u w:val="single"/>
          <w:lang w:val="en-US"/>
        </w:rPr>
        <w:t>).</w:t>
      </w:r>
      <w:r w:rsidRPr="00EA4941">
        <w:rPr>
          <w:rFonts w:ascii="Arial" w:hAnsi="Arial" w:cs="Arial"/>
          <w:sz w:val="22"/>
          <w:szCs w:val="22"/>
        </w:rPr>
        <w:t>.</w:t>
      </w:r>
    </w:p>
    <w:p w14:paraId="18372DF5" w14:textId="77777777" w:rsidR="00EA4941" w:rsidRPr="00EA4941" w:rsidRDefault="00EA4941" w:rsidP="008E34A7">
      <w:pPr>
        <w:spacing w:line="360" w:lineRule="auto"/>
        <w:rPr>
          <w:rFonts w:ascii="Arial" w:hAnsi="Arial" w:cs="Arial"/>
          <w:sz w:val="22"/>
          <w:szCs w:val="22"/>
        </w:rPr>
      </w:pPr>
    </w:p>
    <w:p w14:paraId="37CFAA1B" w14:textId="37F8F8BF" w:rsidR="00EA4941" w:rsidRPr="00F47C94" w:rsidRDefault="00EA4941" w:rsidP="008E34A7">
      <w:pPr>
        <w:spacing w:line="360" w:lineRule="auto"/>
        <w:ind w:firstLine="720"/>
        <w:rPr>
          <w:rFonts w:ascii="Arial" w:hAnsi="Arial" w:cs="Arial"/>
          <w:sz w:val="22"/>
          <w:szCs w:val="22"/>
          <w:lang w:val="en-US"/>
        </w:rPr>
      </w:pPr>
      <w:r w:rsidRPr="00EA4941">
        <w:rPr>
          <w:rFonts w:ascii="Arial" w:hAnsi="Arial" w:cs="Arial"/>
          <w:sz w:val="22"/>
          <w:szCs w:val="22"/>
        </w:rPr>
        <w:t xml:space="preserve">Co-incubation of PBMCs with </w:t>
      </w:r>
      <w:r w:rsidR="00FB1B93">
        <w:rPr>
          <w:rFonts w:ascii="Arial" w:hAnsi="Arial" w:cs="Arial"/>
          <w:sz w:val="22"/>
          <w:szCs w:val="22"/>
          <w:lang w:val="en-US"/>
        </w:rPr>
        <w:t>M</w:t>
      </w:r>
      <w:proofErr w:type="spellStart"/>
      <w:r w:rsidRPr="00EA4941">
        <w:rPr>
          <w:rFonts w:ascii="Arial" w:hAnsi="Arial" w:cs="Arial"/>
          <w:sz w:val="22"/>
          <w:szCs w:val="22"/>
        </w:rPr>
        <w:t>eropenem</w:t>
      </w:r>
      <w:proofErr w:type="spellEnd"/>
      <w:r w:rsidRPr="00EA4941">
        <w:rPr>
          <w:rFonts w:ascii="Arial" w:hAnsi="Arial" w:cs="Arial"/>
          <w:sz w:val="22"/>
          <w:szCs w:val="22"/>
        </w:rPr>
        <w:t xml:space="preserve"> was associated with an increase in viability in both low and high dose, similar to </w:t>
      </w:r>
      <w:r w:rsidR="00FA470C">
        <w:rPr>
          <w:rFonts w:ascii="Arial" w:hAnsi="Arial" w:cs="Arial"/>
          <w:sz w:val="22"/>
          <w:szCs w:val="22"/>
          <w:lang w:val="en-US"/>
        </w:rPr>
        <w:t>C</w:t>
      </w:r>
      <w:proofErr w:type="spellStart"/>
      <w:r w:rsidR="00FA470C" w:rsidRPr="00EA4941">
        <w:rPr>
          <w:rFonts w:ascii="Arial" w:hAnsi="Arial" w:cs="Arial"/>
          <w:sz w:val="22"/>
          <w:szCs w:val="22"/>
        </w:rPr>
        <w:t>efuroxime</w:t>
      </w:r>
      <w:proofErr w:type="spellEnd"/>
      <w:r w:rsidR="00FA470C" w:rsidRPr="00EA4941">
        <w:rPr>
          <w:rFonts w:ascii="Arial" w:hAnsi="Arial" w:cs="Arial"/>
          <w:sz w:val="22"/>
          <w:szCs w:val="22"/>
        </w:rPr>
        <w:t xml:space="preserve"> </w:t>
      </w:r>
      <w:r w:rsidRPr="00EA4941">
        <w:rPr>
          <w:rFonts w:ascii="Arial" w:hAnsi="Arial" w:cs="Arial"/>
          <w:sz w:val="22"/>
          <w:szCs w:val="22"/>
        </w:rPr>
        <w:t>(p=0.0003 and p=0.0330, respectively). Activation marker, NF-kB (p=0.0442) was increase in high dose Meropenum. Cytokine-related markers showed upregulation in high dose Meropenum, evidenced by raised levels of cytokines IL-4 (p=0.0442). Meropenum in both doses significantly increased CD152 expression. Additionally</w:t>
      </w:r>
      <w:r w:rsidR="00D879C5">
        <w:rPr>
          <w:rFonts w:ascii="Arial" w:hAnsi="Arial" w:cs="Arial"/>
          <w:sz w:val="22"/>
          <w:szCs w:val="22"/>
        </w:rPr>
        <w:t xml:space="preserve">, </w:t>
      </w:r>
      <w:r w:rsidRPr="00EA4941">
        <w:rPr>
          <w:rFonts w:ascii="Arial" w:hAnsi="Arial" w:cs="Arial"/>
          <w:sz w:val="22"/>
          <w:szCs w:val="22"/>
        </w:rPr>
        <w:t>Areg expression was lower with both low and high dose (p=0.0037, p=0.0017, respectively)</w:t>
      </w:r>
      <w:r w:rsidR="00F47C94">
        <w:rPr>
          <w:rFonts w:ascii="Arial" w:hAnsi="Arial" w:cs="Arial"/>
          <w:sz w:val="22"/>
          <w:szCs w:val="22"/>
          <w:lang w:val="en-US"/>
        </w:rPr>
        <w:t xml:space="preserve"> (</w:t>
      </w:r>
      <w:r w:rsidR="00F47C94" w:rsidRPr="00AB4445">
        <w:rPr>
          <w:rFonts w:ascii="Arial" w:hAnsi="Arial" w:cs="Arial"/>
          <w:sz w:val="22"/>
          <w:szCs w:val="22"/>
          <w:u w:val="single"/>
          <w:lang w:val="en-US"/>
        </w:rPr>
        <w:t xml:space="preserve">Figure </w:t>
      </w:r>
      <w:r w:rsidR="00F47C94">
        <w:rPr>
          <w:rFonts w:ascii="Arial" w:hAnsi="Arial" w:cs="Arial"/>
          <w:sz w:val="22"/>
          <w:szCs w:val="22"/>
          <w:u w:val="single"/>
          <w:lang w:val="en-US"/>
        </w:rPr>
        <w:t>4</w:t>
      </w:r>
      <w:r w:rsidR="00F47C94" w:rsidRPr="00AB4445">
        <w:rPr>
          <w:rFonts w:ascii="Arial" w:hAnsi="Arial" w:cs="Arial"/>
          <w:sz w:val="22"/>
          <w:szCs w:val="22"/>
          <w:u w:val="single"/>
          <w:lang w:val="en-US"/>
        </w:rPr>
        <w:t xml:space="preserve">, Supplementary Figure </w:t>
      </w:r>
      <w:r w:rsidR="00F47C94">
        <w:rPr>
          <w:rFonts w:ascii="Arial" w:hAnsi="Arial" w:cs="Arial"/>
          <w:sz w:val="22"/>
          <w:szCs w:val="22"/>
          <w:u w:val="single"/>
          <w:lang w:val="en-US"/>
        </w:rPr>
        <w:t>10</w:t>
      </w:r>
      <w:r w:rsidR="00F47C94" w:rsidRPr="00AB4445">
        <w:rPr>
          <w:rFonts w:ascii="Arial" w:hAnsi="Arial" w:cs="Arial"/>
          <w:sz w:val="22"/>
          <w:szCs w:val="22"/>
          <w:u w:val="single"/>
          <w:lang w:val="en-US"/>
        </w:rPr>
        <w:t>).</w:t>
      </w:r>
    </w:p>
    <w:p w14:paraId="2B86C12F" w14:textId="77777777" w:rsidR="00EA4941" w:rsidRDefault="00EA4941" w:rsidP="008E34A7">
      <w:pPr>
        <w:spacing w:line="360" w:lineRule="auto"/>
        <w:rPr>
          <w:rFonts w:ascii="Arial" w:hAnsi="Arial" w:cs="Arial"/>
          <w:sz w:val="22"/>
          <w:szCs w:val="22"/>
        </w:rPr>
      </w:pPr>
    </w:p>
    <w:p w14:paraId="140808CD" w14:textId="77777777" w:rsidR="00EA4941" w:rsidRDefault="00EA4941" w:rsidP="008E34A7">
      <w:pPr>
        <w:spacing w:line="360" w:lineRule="auto"/>
        <w:rPr>
          <w:rFonts w:ascii="Arial" w:hAnsi="Arial" w:cs="Arial"/>
          <w:sz w:val="22"/>
          <w:szCs w:val="22"/>
        </w:rPr>
      </w:pPr>
    </w:p>
    <w:p w14:paraId="3D228D18" w14:textId="2DC6E2C3" w:rsidR="0A6FCA6C" w:rsidRDefault="0A6FCA6C" w:rsidP="008E34A7">
      <w:pPr>
        <w:spacing w:line="360" w:lineRule="auto"/>
      </w:pPr>
      <w:bookmarkStart w:id="28" w:name="_Toc22131375"/>
    </w:p>
    <w:p w14:paraId="4DC5A22D" w14:textId="77777777" w:rsidR="00E82636" w:rsidRDefault="00E82636" w:rsidP="008E34A7">
      <w:pPr>
        <w:spacing w:line="360" w:lineRule="auto"/>
      </w:pPr>
    </w:p>
    <w:p w14:paraId="30ED0896" w14:textId="77777777" w:rsidR="00E82636" w:rsidRDefault="00E82636" w:rsidP="008E34A7">
      <w:pPr>
        <w:spacing w:line="360" w:lineRule="auto"/>
      </w:pPr>
    </w:p>
    <w:p w14:paraId="6184ABA0" w14:textId="77777777" w:rsidR="00FB1B93" w:rsidRDefault="00FB1B93" w:rsidP="008E34A7">
      <w:pPr>
        <w:spacing w:line="360" w:lineRule="auto"/>
      </w:pPr>
    </w:p>
    <w:p w14:paraId="11FAEDA3" w14:textId="77777777" w:rsidR="00E82636" w:rsidRDefault="00E82636" w:rsidP="008E34A7">
      <w:pPr>
        <w:spacing w:line="360" w:lineRule="auto"/>
      </w:pPr>
    </w:p>
    <w:p w14:paraId="37A2B12D" w14:textId="77777777" w:rsidR="00E82636" w:rsidRPr="00802988" w:rsidRDefault="00E82636" w:rsidP="008E34A7">
      <w:pPr>
        <w:spacing w:line="360" w:lineRule="auto"/>
      </w:pPr>
    </w:p>
    <w:p w14:paraId="1AF514ED" w14:textId="5595385C" w:rsidR="008779B4" w:rsidRPr="00DE0832" w:rsidRDefault="004E2A4E" w:rsidP="008E34A7">
      <w:pPr>
        <w:pStyle w:val="Heading1"/>
        <w:numPr>
          <w:ilvl w:val="0"/>
          <w:numId w:val="35"/>
        </w:numPr>
        <w:pBdr>
          <w:bottom w:val="single" w:sz="18" w:space="1" w:color="auto"/>
        </w:pBdr>
        <w:spacing w:line="360" w:lineRule="auto"/>
        <w:jc w:val="center"/>
        <w:rPr>
          <w:sz w:val="28"/>
          <w:szCs w:val="28"/>
        </w:rPr>
      </w:pPr>
      <w:bookmarkStart w:id="29" w:name="_Toc177552076"/>
      <w:r w:rsidRPr="0A6FCA6C">
        <w:rPr>
          <w:sz w:val="28"/>
          <w:szCs w:val="28"/>
        </w:rPr>
        <w:lastRenderedPageBreak/>
        <w:t>DISCUSSION</w:t>
      </w:r>
      <w:bookmarkStart w:id="30" w:name="_Toc341945790"/>
      <w:bookmarkStart w:id="31" w:name="_Toc22131287"/>
      <w:bookmarkStart w:id="32" w:name="_Toc22131376"/>
      <w:bookmarkEnd w:id="28"/>
      <w:bookmarkEnd w:id="29"/>
    </w:p>
    <w:p w14:paraId="78A4A2C7" w14:textId="77777777" w:rsidR="00EA4941" w:rsidRDefault="00EA4941" w:rsidP="008E34A7">
      <w:pPr>
        <w:pStyle w:val="p1"/>
        <w:spacing w:line="360" w:lineRule="auto"/>
        <w:rPr>
          <w:rFonts w:ascii="Arial" w:hAnsi="Arial" w:cs="Arial"/>
          <w:sz w:val="22"/>
          <w:szCs w:val="22"/>
        </w:rPr>
      </w:pPr>
    </w:p>
    <w:p w14:paraId="65C2054A" w14:textId="462581B6" w:rsidR="00EA4941" w:rsidRDefault="004337D8" w:rsidP="008E34A7">
      <w:pPr>
        <w:pStyle w:val="p1"/>
        <w:spacing w:line="360" w:lineRule="auto"/>
        <w:ind w:firstLine="720"/>
        <w:rPr>
          <w:rFonts w:ascii="Arial" w:hAnsi="Arial" w:cs="Arial"/>
          <w:sz w:val="22"/>
          <w:szCs w:val="22"/>
        </w:rPr>
      </w:pPr>
      <w:r w:rsidRPr="004337D8">
        <w:rPr>
          <w:rFonts w:ascii="Arial" w:hAnsi="Arial" w:cs="Arial"/>
          <w:sz w:val="22"/>
          <w:szCs w:val="22"/>
        </w:rPr>
        <w:t>The excessive inflammatory response in sepsis is mediated by several cytokines</w:t>
      </w:r>
      <w:r w:rsidR="00961DE1">
        <w:rPr>
          <w:rFonts w:ascii="Arial" w:hAnsi="Arial" w:cs="Arial"/>
          <w:sz w:val="22"/>
          <w:szCs w:val="22"/>
        </w:rPr>
        <w:t xml:space="preserve"> and </w:t>
      </w:r>
      <w:r w:rsidRPr="004337D8">
        <w:rPr>
          <w:rFonts w:ascii="Arial" w:hAnsi="Arial" w:cs="Arial"/>
          <w:sz w:val="22"/>
          <w:szCs w:val="22"/>
        </w:rPr>
        <w:t>signalling molecules. My results suggest that antibiotics could modulate the immune response in septic patients. There are immunomodulatory properties of different types of beta-lactams at different dosage. To date, studies comparing the effect of beta-lactam antibiotics on the immune response in sepsis are limited. Our finding addresses a key area in understanding the immunophenotype in sepsis patients highlighting that antibiotics can alter immune function</w:t>
      </w:r>
    </w:p>
    <w:p w14:paraId="46EE0468" w14:textId="10475444" w:rsidR="00802988" w:rsidRDefault="00802988" w:rsidP="008E34A7">
      <w:pPr>
        <w:pStyle w:val="p1"/>
        <w:spacing w:line="360" w:lineRule="auto"/>
        <w:rPr>
          <w:rFonts w:ascii="Arial" w:hAnsi="Arial" w:cs="Arial"/>
          <w:sz w:val="22"/>
          <w:szCs w:val="22"/>
        </w:rPr>
      </w:pPr>
    </w:p>
    <w:p w14:paraId="326499D4" w14:textId="7F7A7703" w:rsidR="00802988" w:rsidRPr="00802988" w:rsidRDefault="00802988" w:rsidP="008E34A7">
      <w:pPr>
        <w:pStyle w:val="p1"/>
        <w:spacing w:line="360" w:lineRule="auto"/>
        <w:ind w:firstLine="720"/>
        <w:rPr>
          <w:rFonts w:ascii="Arial" w:hAnsi="Arial" w:cs="Arial"/>
          <w:sz w:val="22"/>
          <w:szCs w:val="22"/>
        </w:rPr>
      </w:pPr>
      <w:r w:rsidRPr="00802988">
        <w:rPr>
          <w:rFonts w:ascii="Arial" w:hAnsi="Arial" w:cs="Arial"/>
          <w:sz w:val="22"/>
          <w:szCs w:val="22"/>
        </w:rPr>
        <w:t>Lipopolysaccharide (LPS), a main component of the outer wall of gram-negative bacteria, triggers an immune response through the interaction with the LPS-binding protein. The interaction between LPS and its binding protein facilitated in its transfer to cell surface markers, CD14 and CD284 on monocytes, causing the release of inflammatory cytokines and upregulation of co-stimulatory molecules on antigen presenting cells (McAleer and Vella, 2008). Our study corroborates the findings, demonstrating that LPS stimulation could regulate production of proliferation markers in monocytes. We observed that with monocytes, LPS can induce TFN-y and IL-10 in prototypical inflammatory cytokine, involving in acute phase protein and cytokine production, cell proliferation, differentiation and adhesion molecule expression. IFN-y induces cytotoxic activities of T cell and natural killer cells, promoting expression of other inflammatory cytokines and chemokines in an early stage of sepsis. IL-10 acts as an anti-inflammatory cytokine, and counterbalances aggressive inflammatory response. The downregulation of markers associated with inflammation and chemotaxis CCR2, thus enhanced oxidative burst capacity and cytotoxic T cell, highlighted by increases in Nox-2 and CD279. Despite there is no effect of LPS to intracellular cytokine levels, the release of cytokine, such as TFN-y, INF-a, and IL-10 can modulate the function of CD4+ T cells. The future work will involve measurement of released cytokines.</w:t>
      </w:r>
    </w:p>
    <w:p w14:paraId="586E2DDC" w14:textId="77777777" w:rsidR="00802988" w:rsidRPr="00802988" w:rsidRDefault="00802988" w:rsidP="008E34A7">
      <w:pPr>
        <w:pStyle w:val="p1"/>
        <w:spacing w:line="360" w:lineRule="auto"/>
        <w:ind w:firstLine="720"/>
        <w:rPr>
          <w:rFonts w:ascii="Arial" w:hAnsi="Arial" w:cs="Arial"/>
          <w:sz w:val="22"/>
          <w:szCs w:val="22"/>
        </w:rPr>
      </w:pPr>
    </w:p>
    <w:p w14:paraId="227F46A9" w14:textId="2A3C5E90" w:rsidR="00802988" w:rsidRDefault="00802988" w:rsidP="008E34A7">
      <w:pPr>
        <w:pStyle w:val="p1"/>
        <w:spacing w:line="360" w:lineRule="auto"/>
        <w:ind w:firstLine="720"/>
        <w:rPr>
          <w:rFonts w:ascii="Arial" w:hAnsi="Arial" w:cs="Arial"/>
          <w:sz w:val="22"/>
          <w:szCs w:val="22"/>
        </w:rPr>
      </w:pPr>
      <w:r w:rsidRPr="00802988">
        <w:rPr>
          <w:rFonts w:ascii="Arial" w:hAnsi="Arial" w:cs="Arial"/>
          <w:sz w:val="22"/>
          <w:szCs w:val="22"/>
        </w:rPr>
        <w:t xml:space="preserve">The immune response against microorganism is dependent on monocytes and lymphocytes, specifically through expression of HLA-DR on monocytes for the T-cell receptor to specifically activate T cells. Previous studies show a reduction of the monocyte HLA-DR expression and a corresponding to inflammatory stimuli (Volk et al., 1991b). These findings were interpreted with the reduction in antigen presentation cell simultaneously with signs of hyperinflammation seen in early phase of severe sepsis. Our study explored this further as we were able to tell the dose-dependent modulation of immune markers with </w:t>
      </w:r>
      <w:r w:rsidR="00916BE2">
        <w:rPr>
          <w:rFonts w:ascii="Arial" w:hAnsi="Arial" w:cs="Arial"/>
          <w:sz w:val="22"/>
          <w:szCs w:val="22"/>
        </w:rPr>
        <w:t>M</w:t>
      </w:r>
      <w:r w:rsidRPr="00802988">
        <w:rPr>
          <w:rFonts w:ascii="Arial" w:hAnsi="Arial" w:cs="Arial"/>
          <w:sz w:val="22"/>
          <w:szCs w:val="22"/>
        </w:rPr>
        <w:t>eropenem, including reduction in antigen presentation components like HLA-DR, HLA-DP. Our finding addresses the limitation in understanding HLA-DR level changes in sepsis patients within critical care, clarifying that critical care alone does not significantly alter HLA-DR levels. Previous studies also confirmed that HLA-DR levels normalise within a week in uncomplicated trauma recoveries</w:t>
      </w:r>
      <w:r w:rsidR="00D43C81">
        <w:rPr>
          <w:rFonts w:ascii="Arial" w:hAnsi="Arial" w:cs="Arial"/>
          <w:sz w:val="22"/>
          <w:szCs w:val="22"/>
        </w:rPr>
        <w:t xml:space="preserve"> </w:t>
      </w:r>
      <w:r w:rsidRPr="00802988">
        <w:rPr>
          <w:rFonts w:ascii="Arial" w:hAnsi="Arial" w:cs="Arial"/>
          <w:sz w:val="22"/>
          <w:szCs w:val="22"/>
        </w:rPr>
        <w:t>(Hershman et al., 1990).</w:t>
      </w:r>
    </w:p>
    <w:p w14:paraId="6CF1D1F0" w14:textId="77777777" w:rsidR="00E82636" w:rsidRPr="00802988" w:rsidRDefault="00E82636" w:rsidP="008E34A7">
      <w:pPr>
        <w:pStyle w:val="p1"/>
        <w:spacing w:line="360" w:lineRule="auto"/>
        <w:ind w:firstLine="720"/>
        <w:rPr>
          <w:rFonts w:ascii="Arial" w:hAnsi="Arial" w:cs="Arial"/>
          <w:sz w:val="22"/>
          <w:szCs w:val="22"/>
        </w:rPr>
      </w:pPr>
    </w:p>
    <w:p w14:paraId="07C673FA" w14:textId="49A827B7" w:rsidR="00802988" w:rsidRPr="00802988" w:rsidRDefault="00802988" w:rsidP="008E34A7">
      <w:pPr>
        <w:pStyle w:val="p1"/>
        <w:spacing w:line="360" w:lineRule="auto"/>
        <w:ind w:firstLine="720"/>
        <w:rPr>
          <w:rFonts w:ascii="Arial" w:hAnsi="Arial" w:cs="Arial"/>
          <w:sz w:val="22"/>
          <w:szCs w:val="22"/>
        </w:rPr>
      </w:pPr>
      <w:r w:rsidRPr="00802988">
        <w:rPr>
          <w:rFonts w:ascii="Arial" w:hAnsi="Arial" w:cs="Arial"/>
          <w:sz w:val="22"/>
          <w:szCs w:val="22"/>
        </w:rPr>
        <w:t>        Sepsis treatments targeting proinflammatory cytokines like TNF</w:t>
      </w:r>
      <w:r w:rsidR="00961DE1">
        <w:rPr>
          <w:rFonts w:ascii="Arial" w:hAnsi="Arial" w:cs="Arial"/>
          <w:sz w:val="22"/>
          <w:szCs w:val="22"/>
        </w:rPr>
        <w:t xml:space="preserve">-a </w:t>
      </w:r>
      <w:r w:rsidRPr="00802988">
        <w:rPr>
          <w:rFonts w:ascii="Arial" w:hAnsi="Arial" w:cs="Arial"/>
          <w:sz w:val="22"/>
          <w:szCs w:val="22"/>
        </w:rPr>
        <w:t>and IL-6, have not resulted in decreased mortality (Franco, Chen and Pan, 2021). NF-kB plays a critical role in regulating apoptosis through oxidative stress, synthesising proapoptotic nitric oxide. In septic shock, higher NF-kB activity correlates with illness severity (</w:t>
      </w:r>
      <w:proofErr w:type="spellStart"/>
      <w:r w:rsidRPr="00802988">
        <w:rPr>
          <w:rFonts w:ascii="Arial" w:hAnsi="Arial" w:cs="Arial"/>
          <w:sz w:val="22"/>
          <w:szCs w:val="22"/>
        </w:rPr>
        <w:t>Böhrer</w:t>
      </w:r>
      <w:proofErr w:type="spellEnd"/>
      <w:r w:rsidRPr="00802988">
        <w:rPr>
          <w:rFonts w:ascii="Arial" w:hAnsi="Arial" w:cs="Arial"/>
          <w:sz w:val="22"/>
          <w:szCs w:val="22"/>
        </w:rPr>
        <w:t xml:space="preserve"> et al., 1997). Our findings demonstrate that antibiotics could increase the NF-kB expression in dose-dependent, potentially enhancing T cell response to inflammation</w:t>
      </w:r>
      <w:r w:rsidRPr="009D37F2">
        <w:rPr>
          <w:rFonts w:ascii="Arial" w:hAnsi="Arial" w:cs="Arial"/>
          <w:sz w:val="22"/>
          <w:szCs w:val="22"/>
        </w:rPr>
        <w:t>. Sepsis activates the NLRP3 inflammasome, which mediates inflammation via cytokines like IL-1</w:t>
      </w:r>
      <w:r w:rsidR="00961DE1" w:rsidRPr="009D37F2">
        <w:rPr>
          <w:rFonts w:ascii="Arial" w:hAnsi="Arial" w:cs="Arial"/>
          <w:sz w:val="22"/>
          <w:szCs w:val="22"/>
        </w:rPr>
        <w:t>b</w:t>
      </w:r>
      <w:r w:rsidRPr="009D37F2">
        <w:rPr>
          <w:rFonts w:ascii="Arial" w:hAnsi="Arial" w:cs="Arial"/>
          <w:sz w:val="22"/>
          <w:szCs w:val="22"/>
        </w:rPr>
        <w:t xml:space="preserve"> and IL-18</w:t>
      </w:r>
      <w:r w:rsidR="00025ED0" w:rsidRPr="009D37F2">
        <w:rPr>
          <w:rFonts w:ascii="Arial" w:hAnsi="Arial" w:cs="Arial"/>
          <w:sz w:val="22"/>
          <w:szCs w:val="22"/>
        </w:rPr>
        <w:t xml:space="preserve">. </w:t>
      </w:r>
      <w:r w:rsidRPr="009D37F2">
        <w:rPr>
          <w:rFonts w:ascii="Arial" w:hAnsi="Arial" w:cs="Arial"/>
          <w:sz w:val="22"/>
          <w:szCs w:val="22"/>
        </w:rPr>
        <w:t>Our findings reveal NLRP3 downregulation following antibiotic treatment.</w:t>
      </w:r>
      <w:r w:rsidRPr="00802988">
        <w:rPr>
          <w:rFonts w:ascii="Arial" w:hAnsi="Arial" w:cs="Arial"/>
          <w:sz w:val="22"/>
          <w:szCs w:val="22"/>
        </w:rPr>
        <w:t xml:space="preserve"> The upregulation of IFN-</w:t>
      </w:r>
      <w:r w:rsidR="00961DE1">
        <w:rPr>
          <w:rFonts w:ascii="Arial" w:hAnsi="Arial" w:cs="Arial"/>
          <w:sz w:val="22"/>
          <w:szCs w:val="22"/>
        </w:rPr>
        <w:t>y</w:t>
      </w:r>
      <w:r w:rsidRPr="00802988">
        <w:rPr>
          <w:rFonts w:ascii="Arial" w:hAnsi="Arial" w:cs="Arial"/>
          <w:sz w:val="22"/>
          <w:szCs w:val="22"/>
        </w:rPr>
        <w:t xml:space="preserve"> and TNF-</w:t>
      </w:r>
      <w:r w:rsidR="00961DE1">
        <w:rPr>
          <w:rFonts w:ascii="Arial" w:hAnsi="Arial" w:cs="Arial"/>
          <w:sz w:val="22"/>
          <w:szCs w:val="22"/>
        </w:rPr>
        <w:t>a</w:t>
      </w:r>
      <w:r w:rsidRPr="00802988">
        <w:rPr>
          <w:rFonts w:ascii="Arial" w:hAnsi="Arial" w:cs="Arial"/>
          <w:sz w:val="22"/>
          <w:szCs w:val="22"/>
        </w:rPr>
        <w:t xml:space="preserve"> in monocytes, potentially reversing immune paralysis in sepsis and enhancing macrophage intracellular killing</w:t>
      </w:r>
      <w:r w:rsidR="00F47C94">
        <w:rPr>
          <w:rFonts w:ascii="Arial" w:hAnsi="Arial" w:cs="Arial"/>
          <w:sz w:val="22"/>
          <w:szCs w:val="22"/>
        </w:rPr>
        <w:t xml:space="preserve"> </w:t>
      </w:r>
      <w:r w:rsidRPr="00802988">
        <w:rPr>
          <w:rFonts w:ascii="Arial" w:hAnsi="Arial" w:cs="Arial"/>
          <w:sz w:val="22"/>
          <w:szCs w:val="22"/>
        </w:rPr>
        <w:t>(</w:t>
      </w:r>
      <w:proofErr w:type="spellStart"/>
      <w:r w:rsidRPr="00802988">
        <w:rPr>
          <w:rFonts w:ascii="Arial" w:hAnsi="Arial" w:cs="Arial"/>
          <w:sz w:val="22"/>
          <w:szCs w:val="22"/>
        </w:rPr>
        <w:t>Flohé</w:t>
      </w:r>
      <w:proofErr w:type="spellEnd"/>
      <w:r w:rsidRPr="00802988">
        <w:rPr>
          <w:rFonts w:ascii="Arial" w:hAnsi="Arial" w:cs="Arial"/>
          <w:sz w:val="22"/>
          <w:szCs w:val="22"/>
        </w:rPr>
        <w:t xml:space="preserve"> et al., 2008). These cytokines are key to fighting bacterial infections and initiating immune responses, with early TNF-</w:t>
      </w:r>
      <w:r w:rsidR="00916BE2">
        <w:rPr>
          <w:rFonts w:ascii="Arial" w:hAnsi="Arial" w:cs="Arial"/>
          <w:sz w:val="22"/>
          <w:szCs w:val="22"/>
        </w:rPr>
        <w:t>a</w:t>
      </w:r>
      <w:r w:rsidRPr="00802988">
        <w:rPr>
          <w:rFonts w:ascii="Arial" w:hAnsi="Arial" w:cs="Arial"/>
          <w:sz w:val="22"/>
          <w:szCs w:val="22"/>
        </w:rPr>
        <w:t xml:space="preserve"> release activating immune cells and IL-1 from macrophages (Cohen et al., 2011). Furthermore, Meropenem was found to exhibit anti-inflammatory effects by decreasing IL-1</w:t>
      </w:r>
      <w:r w:rsidR="00961DE1">
        <w:rPr>
          <w:rFonts w:ascii="Arial" w:hAnsi="Arial" w:cs="Arial"/>
          <w:sz w:val="22"/>
          <w:szCs w:val="22"/>
        </w:rPr>
        <w:t>b</w:t>
      </w:r>
      <w:r w:rsidRPr="00802988">
        <w:rPr>
          <w:rFonts w:ascii="Arial" w:hAnsi="Arial" w:cs="Arial"/>
          <w:sz w:val="22"/>
          <w:szCs w:val="22"/>
        </w:rPr>
        <w:t xml:space="preserve"> levels in monocytes, aligning with findings by Richard A (Zager, Johnson and </w:t>
      </w:r>
      <w:proofErr w:type="spellStart"/>
      <w:r w:rsidRPr="00802988">
        <w:rPr>
          <w:rFonts w:ascii="Arial" w:hAnsi="Arial" w:cs="Arial"/>
          <w:sz w:val="22"/>
          <w:szCs w:val="22"/>
        </w:rPr>
        <w:t>Geballe</w:t>
      </w:r>
      <w:proofErr w:type="spellEnd"/>
      <w:r w:rsidRPr="00802988">
        <w:rPr>
          <w:rFonts w:ascii="Arial" w:hAnsi="Arial" w:cs="Arial"/>
          <w:sz w:val="22"/>
          <w:szCs w:val="22"/>
        </w:rPr>
        <w:t xml:space="preserve">, 2007). This suppression of pro-inflammatory cytokine responses suggests that beta-lactam antibiotics could modulate cytokine expression. </w:t>
      </w:r>
      <w:r w:rsidRPr="009D37F2">
        <w:rPr>
          <w:rFonts w:ascii="Arial" w:hAnsi="Arial" w:cs="Arial"/>
          <w:sz w:val="22"/>
          <w:szCs w:val="22"/>
        </w:rPr>
        <w:t>The reduction in pro-inflammatory cytokines may be linked to impaired NF-kB phosphorylation, as indicated in stimulated monocytes and CD4+ T cells from sepsis patients (Cabrera-Perez et al., 2014).</w:t>
      </w:r>
    </w:p>
    <w:p w14:paraId="635BE23C" w14:textId="77777777" w:rsidR="00802988" w:rsidRPr="00802988" w:rsidRDefault="00802988" w:rsidP="008E34A7">
      <w:pPr>
        <w:pStyle w:val="p1"/>
        <w:spacing w:line="360" w:lineRule="auto"/>
        <w:ind w:firstLine="720"/>
        <w:rPr>
          <w:rFonts w:ascii="Arial" w:hAnsi="Arial" w:cs="Arial"/>
          <w:sz w:val="22"/>
          <w:szCs w:val="22"/>
        </w:rPr>
      </w:pPr>
    </w:p>
    <w:p w14:paraId="5702FC46" w14:textId="1FE3B736" w:rsidR="00802988" w:rsidRPr="00802988" w:rsidRDefault="00802988" w:rsidP="008E34A7">
      <w:pPr>
        <w:pStyle w:val="p1"/>
        <w:spacing w:line="360" w:lineRule="auto"/>
        <w:ind w:firstLine="720"/>
        <w:rPr>
          <w:rFonts w:ascii="Arial" w:hAnsi="Arial" w:cs="Arial"/>
          <w:sz w:val="22"/>
          <w:szCs w:val="22"/>
        </w:rPr>
      </w:pPr>
      <w:r w:rsidRPr="00802988">
        <w:rPr>
          <w:rFonts w:ascii="Arial" w:hAnsi="Arial" w:cs="Arial"/>
          <w:sz w:val="22"/>
          <w:szCs w:val="22"/>
        </w:rPr>
        <w:t xml:space="preserve"> T cell exhaustion during chronic infections, driven by persistent antigen exposure, results in functional decline and increased expression of co-inhibitory receptors like CTLA-4 (CD152) and PD-1 (CD279). In sepsis, overexpression of PD-1 and PD-L1 correlates with higher mortality and more hospital-acquired infections, while negatively impacting lymphocyte proliferation (Monneret and Venet, 2015). Our study found that CTLA-4 expression on lymphocytes rises during the first week of sepsis post-antibiotic treatment, highlighting the potential of anti-CTLA-4 blocking antibodies to enhance immune response in sepsis treatment. Accordingly, the antibiotics upregulated the expression of NF-kB, which is notably activated in sepsis (Liu and Malik, 2006). However, </w:t>
      </w:r>
      <w:r w:rsidR="00916BE2">
        <w:rPr>
          <w:rFonts w:ascii="Arial" w:hAnsi="Arial" w:cs="Arial"/>
          <w:sz w:val="22"/>
          <w:szCs w:val="22"/>
        </w:rPr>
        <w:t>C</w:t>
      </w:r>
      <w:r w:rsidRPr="00802988">
        <w:rPr>
          <w:rFonts w:ascii="Arial" w:hAnsi="Arial" w:cs="Arial"/>
          <w:sz w:val="22"/>
          <w:szCs w:val="22"/>
        </w:rPr>
        <w:t xml:space="preserve">efuroxime suppressed CD4 expression, which is crucial for the formation of functional CD8 T cell memory and mediating adaptive immune responses (Muñoz-Ruiz et al., 2013b). This finding supports previous studies that highlight the direct role of CD4 T cells in mediating the host response to sepsis (Kim et al., 2008). We detected an upregulation of the anti-inflammatory cytokine IL-10 in both monocytes and CD4+ T cells during sepsis. Increased IL-10 production from CD4+ T cells correlates with enhanced survival rates in sepsis. This rise in IL-10, particularly from CD4+ T cells, aligns with benefits observed in sepsis-treated animals using CD28 agonists, and plays a critical role in modulating immune responses by down-regulating HLA-DR (Thibodeau et al., 2008). Conversely, </w:t>
      </w:r>
      <w:r w:rsidR="00916BE2">
        <w:rPr>
          <w:rFonts w:ascii="Arial" w:hAnsi="Arial" w:cs="Arial"/>
          <w:sz w:val="22"/>
          <w:szCs w:val="22"/>
        </w:rPr>
        <w:t>C</w:t>
      </w:r>
      <w:r w:rsidRPr="00802988">
        <w:rPr>
          <w:rFonts w:ascii="Arial" w:hAnsi="Arial" w:cs="Arial"/>
          <w:sz w:val="22"/>
          <w:szCs w:val="22"/>
        </w:rPr>
        <w:t>efuroxime suppresses CD4 expression, crucial for developing functional CD8 T cell memory and mediating adaptive immune responses, underscoring the direct impact of CD4 T cells in sepsis response.</w:t>
      </w:r>
    </w:p>
    <w:p w14:paraId="10D0BE50" w14:textId="77777777" w:rsidR="00802988" w:rsidRDefault="00802988" w:rsidP="008E34A7">
      <w:pPr>
        <w:pStyle w:val="p1"/>
        <w:spacing w:line="360" w:lineRule="auto"/>
        <w:ind w:firstLine="720"/>
        <w:rPr>
          <w:rFonts w:ascii="Arial" w:hAnsi="Arial" w:cs="Arial"/>
          <w:sz w:val="22"/>
          <w:szCs w:val="22"/>
        </w:rPr>
      </w:pPr>
    </w:p>
    <w:p w14:paraId="1D55FBCE" w14:textId="050D12AE" w:rsidR="009F5022" w:rsidRDefault="00802988" w:rsidP="00025ED0">
      <w:pPr>
        <w:pStyle w:val="p1"/>
        <w:spacing w:line="360" w:lineRule="auto"/>
        <w:ind w:firstLine="720"/>
        <w:rPr>
          <w:rFonts w:ascii="Arial" w:hAnsi="Arial" w:cs="Arial"/>
          <w:sz w:val="22"/>
          <w:szCs w:val="22"/>
        </w:rPr>
      </w:pPr>
      <w:r w:rsidRPr="00802988">
        <w:rPr>
          <w:rFonts w:ascii="Arial" w:hAnsi="Arial" w:cs="Arial"/>
          <w:sz w:val="22"/>
          <w:szCs w:val="22"/>
        </w:rPr>
        <w:t>Additionally, The CD4+/CD8+ ratio in T cells is a reliable measure of immune function. During sepsis, this ratio often decreases, which is closely associated with immunosuppression. Although Xia et al. found that sepsis patients have a significantly lower CD4+/CD8+ ratio compared</w:t>
      </w:r>
      <w:r w:rsidR="00DF1D7B">
        <w:rPr>
          <w:rFonts w:ascii="Arial" w:hAnsi="Arial" w:cs="Arial"/>
          <w:sz w:val="22"/>
          <w:szCs w:val="22"/>
        </w:rPr>
        <w:t xml:space="preserve"> </w:t>
      </w:r>
      <w:r w:rsidR="008840B1" w:rsidRPr="008840B1">
        <w:rPr>
          <w:rFonts w:ascii="Arial" w:hAnsi="Arial" w:cs="Arial"/>
          <w:sz w:val="22"/>
          <w:szCs w:val="22"/>
        </w:rPr>
        <w:t xml:space="preserve">to healthy </w:t>
      </w:r>
      <w:r w:rsidRPr="00802988">
        <w:rPr>
          <w:rFonts w:ascii="Arial" w:hAnsi="Arial" w:cs="Arial"/>
          <w:sz w:val="22"/>
          <w:szCs w:val="22"/>
        </w:rPr>
        <w:t>patients, our result doesn’t show a significant change in ratio with antibiotics (</w:t>
      </w:r>
      <w:proofErr w:type="spellStart"/>
      <w:r w:rsidRPr="00802988">
        <w:rPr>
          <w:rFonts w:ascii="Arial" w:hAnsi="Arial" w:cs="Arial"/>
          <w:sz w:val="22"/>
          <w:szCs w:val="22"/>
        </w:rPr>
        <w:t>Su</w:t>
      </w:r>
      <w:proofErr w:type="spellEnd"/>
      <w:r w:rsidRPr="00802988">
        <w:rPr>
          <w:rFonts w:ascii="Arial" w:hAnsi="Arial" w:cs="Arial"/>
          <w:sz w:val="22"/>
          <w:szCs w:val="22"/>
        </w:rPr>
        <w:t xml:space="preserve"> Ji</w:t>
      </w:r>
      <w:r w:rsidR="00D43C81">
        <w:rPr>
          <w:rFonts w:ascii="Arial" w:hAnsi="Arial" w:cs="Arial"/>
          <w:sz w:val="22"/>
          <w:szCs w:val="22"/>
        </w:rPr>
        <w:t xml:space="preserve"> </w:t>
      </w:r>
      <w:proofErr w:type="spellStart"/>
      <w:r w:rsidRPr="00802988">
        <w:rPr>
          <w:rFonts w:ascii="Arial" w:hAnsi="Arial" w:cs="Arial"/>
          <w:sz w:val="22"/>
          <w:szCs w:val="22"/>
        </w:rPr>
        <w:t>Jeong</w:t>
      </w:r>
      <w:proofErr w:type="spellEnd"/>
      <w:r w:rsidRPr="00802988">
        <w:rPr>
          <w:rFonts w:ascii="Arial" w:hAnsi="Arial" w:cs="Arial"/>
          <w:sz w:val="22"/>
          <w:szCs w:val="22"/>
        </w:rPr>
        <w:t xml:space="preserve"> et al., 2014).</w:t>
      </w:r>
    </w:p>
    <w:p w14:paraId="3E4F4C87" w14:textId="5048F10D" w:rsidR="009F5022" w:rsidRDefault="009F5022" w:rsidP="00025ED0">
      <w:pPr>
        <w:pStyle w:val="p1"/>
        <w:spacing w:line="360" w:lineRule="auto"/>
        <w:rPr>
          <w:rFonts w:ascii="Arial" w:hAnsi="Arial" w:cs="Arial"/>
          <w:color w:val="0D0D0D"/>
          <w:sz w:val="22"/>
          <w:szCs w:val="22"/>
          <w:shd w:val="clear" w:color="auto" w:fill="FFFFFF"/>
          <w:lang w:val="en-US"/>
        </w:rPr>
      </w:pPr>
    </w:p>
    <w:p w14:paraId="157A27EA" w14:textId="77777777" w:rsidR="00025ED0" w:rsidRDefault="00025ED0" w:rsidP="008E34A7">
      <w:pPr>
        <w:pStyle w:val="p1"/>
        <w:spacing w:line="360" w:lineRule="auto"/>
        <w:ind w:firstLine="720"/>
        <w:rPr>
          <w:rFonts w:ascii="Arial" w:hAnsi="Arial" w:cs="Arial"/>
          <w:b/>
          <w:bCs/>
          <w:color w:val="0D0D0D"/>
          <w:sz w:val="22"/>
          <w:szCs w:val="22"/>
          <w:shd w:val="clear" w:color="auto" w:fill="FFFFFF"/>
          <w:lang w:val="en-US"/>
        </w:rPr>
      </w:pPr>
    </w:p>
    <w:p w14:paraId="2E880840" w14:textId="77777777" w:rsidR="00025ED0" w:rsidRDefault="00025ED0" w:rsidP="00025ED0">
      <w:pPr>
        <w:pStyle w:val="p1"/>
        <w:spacing w:line="360" w:lineRule="auto"/>
        <w:ind w:firstLine="720"/>
        <w:rPr>
          <w:rFonts w:ascii="Arial" w:hAnsi="Arial" w:cs="Arial"/>
          <w:b/>
          <w:bCs/>
          <w:color w:val="0D0D0D"/>
          <w:sz w:val="22"/>
          <w:szCs w:val="22"/>
          <w:shd w:val="clear" w:color="auto" w:fill="FFFFFF"/>
          <w:lang w:val="en-US"/>
        </w:rPr>
      </w:pPr>
    </w:p>
    <w:p w14:paraId="31556B56" w14:textId="77777777" w:rsidR="00025ED0" w:rsidRDefault="00025ED0" w:rsidP="00025ED0">
      <w:pPr>
        <w:pStyle w:val="p1"/>
        <w:spacing w:line="360" w:lineRule="auto"/>
        <w:ind w:firstLine="720"/>
        <w:rPr>
          <w:rFonts w:ascii="Arial" w:hAnsi="Arial" w:cs="Arial"/>
          <w:b/>
          <w:bCs/>
          <w:color w:val="0D0D0D"/>
          <w:sz w:val="22"/>
          <w:szCs w:val="22"/>
          <w:shd w:val="clear" w:color="auto" w:fill="FFFFFF"/>
          <w:lang w:val="en-US"/>
        </w:rPr>
      </w:pPr>
    </w:p>
    <w:p w14:paraId="02BDA459" w14:textId="6F9A4258" w:rsidR="009F5022" w:rsidRPr="00025ED0" w:rsidRDefault="00025ED0" w:rsidP="00025ED0">
      <w:pPr>
        <w:pStyle w:val="p1"/>
        <w:spacing w:line="360" w:lineRule="auto"/>
        <w:ind w:firstLine="720"/>
        <w:rPr>
          <w:rFonts w:ascii="Arial" w:hAnsi="Arial" w:cs="Arial"/>
          <w:b/>
          <w:bCs/>
          <w:color w:val="0D0D0D"/>
          <w:sz w:val="22"/>
          <w:szCs w:val="22"/>
          <w:shd w:val="clear" w:color="auto" w:fill="FFFFFF"/>
          <w:lang w:val="en-US"/>
        </w:rPr>
      </w:pPr>
      <w:r>
        <w:rPr>
          <w:rFonts w:ascii="Arial" w:hAnsi="Arial" w:cs="Arial"/>
          <w:noProof/>
          <w:color w:val="0D0D0D"/>
          <w:sz w:val="22"/>
          <w:szCs w:val="22"/>
          <w:shd w:val="clear" w:color="auto" w:fill="FFFFFF"/>
          <w:lang w:val="en-US"/>
        </w:rPr>
        <w:drawing>
          <wp:anchor distT="0" distB="0" distL="114300" distR="114300" simplePos="0" relativeHeight="251733504" behindDoc="0" locked="0" layoutInCell="1" allowOverlap="1" wp14:anchorId="060ADCC1" wp14:editId="76EE7FF3">
            <wp:simplePos x="0" y="0"/>
            <wp:positionH relativeFrom="column">
              <wp:posOffset>-179132</wp:posOffset>
            </wp:positionH>
            <wp:positionV relativeFrom="paragraph">
              <wp:posOffset>413160</wp:posOffset>
            </wp:positionV>
            <wp:extent cx="6666230" cy="5415280"/>
            <wp:effectExtent l="0" t="0" r="1270" b="0"/>
            <wp:wrapTopAndBottom/>
            <wp:docPr id="7981137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11372" name="Picture 79811372"/>
                    <pic:cNvPicPr/>
                  </pic:nvPicPr>
                  <pic:blipFill rotWithShape="1">
                    <a:blip r:embed="rId20"/>
                    <a:srcRect t="6424"/>
                    <a:stretch/>
                  </pic:blipFill>
                  <pic:spPr bwMode="auto">
                    <a:xfrm>
                      <a:off x="0" y="0"/>
                      <a:ext cx="6666230" cy="54152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72463" w:rsidRPr="00172463">
        <w:rPr>
          <w:rFonts w:ascii="Arial" w:hAnsi="Arial" w:cs="Arial"/>
          <w:b/>
          <w:bCs/>
          <w:color w:val="0D0D0D"/>
          <w:sz w:val="22"/>
          <w:szCs w:val="22"/>
          <w:shd w:val="clear" w:color="auto" w:fill="FFFFFF"/>
          <w:lang w:val="en-US"/>
        </w:rPr>
        <w:t>Monocytes</w:t>
      </w:r>
    </w:p>
    <w:p w14:paraId="55BD2233" w14:textId="1526F5A8" w:rsidR="009F5022" w:rsidRDefault="000949D0" w:rsidP="000949D0">
      <w:pPr>
        <w:pStyle w:val="p1"/>
        <w:spacing w:line="360" w:lineRule="auto"/>
        <w:ind w:firstLine="720"/>
        <w:rPr>
          <w:rFonts w:ascii="Arial" w:hAnsi="Arial" w:cs="Arial"/>
          <w:color w:val="0D0D0D"/>
          <w:sz w:val="22"/>
          <w:szCs w:val="22"/>
          <w:shd w:val="clear" w:color="auto" w:fill="FFFFFF"/>
          <w:lang w:val="en-US"/>
        </w:rPr>
      </w:pPr>
      <w:r>
        <w:rPr>
          <w:rFonts w:ascii="Arial" w:hAnsi="Arial" w:cs="Arial"/>
          <w:noProof/>
          <w:color w:val="0D0D0D"/>
          <w:sz w:val="22"/>
          <w:szCs w:val="22"/>
          <w:shd w:val="clear" w:color="auto" w:fill="FFFFFF"/>
          <w:lang w:val="en-US"/>
        </w:rPr>
        <w:lastRenderedPageBreak/>
        <w:drawing>
          <wp:anchor distT="0" distB="0" distL="114300" distR="114300" simplePos="0" relativeHeight="251734528" behindDoc="0" locked="0" layoutInCell="1" allowOverlap="1" wp14:anchorId="1670FE9C" wp14:editId="46A903B2">
            <wp:simplePos x="0" y="0"/>
            <wp:positionH relativeFrom="column">
              <wp:posOffset>-124460</wp:posOffset>
            </wp:positionH>
            <wp:positionV relativeFrom="paragraph">
              <wp:posOffset>170999</wp:posOffset>
            </wp:positionV>
            <wp:extent cx="6453505" cy="4585970"/>
            <wp:effectExtent l="0" t="0" r="0" b="0"/>
            <wp:wrapTopAndBottom/>
            <wp:docPr id="109317789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177890" name="Picture 1093177890"/>
                    <pic:cNvPicPr/>
                  </pic:nvPicPr>
                  <pic:blipFill>
                    <a:blip r:embed="rId21"/>
                    <a:stretch>
                      <a:fillRect/>
                    </a:stretch>
                  </pic:blipFill>
                  <pic:spPr>
                    <a:xfrm>
                      <a:off x="0" y="0"/>
                      <a:ext cx="6453505" cy="4585970"/>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noProof/>
          <w:color w:val="0D0D0D"/>
          <w:sz w:val="22"/>
          <w:szCs w:val="22"/>
          <w:shd w:val="clear" w:color="auto" w:fill="FFFFFF"/>
          <w:lang w:val="en-US"/>
        </w:rPr>
        <w:drawing>
          <wp:inline distT="0" distB="0" distL="0" distR="0" wp14:anchorId="6EE7C46B" wp14:editId="65FF098A">
            <wp:extent cx="5777747" cy="1028700"/>
            <wp:effectExtent l="0" t="0" r="1270" b="0"/>
            <wp:docPr id="192000319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003192" name="Picture 1920003192"/>
                    <pic:cNvPicPr/>
                  </pic:nvPicPr>
                  <pic:blipFill>
                    <a:blip r:embed="rId22"/>
                    <a:stretch>
                      <a:fillRect/>
                    </a:stretch>
                  </pic:blipFill>
                  <pic:spPr>
                    <a:xfrm>
                      <a:off x="0" y="0"/>
                      <a:ext cx="5806470" cy="1033814"/>
                    </a:xfrm>
                    <a:prstGeom prst="rect">
                      <a:avLst/>
                    </a:prstGeom>
                  </pic:spPr>
                </pic:pic>
              </a:graphicData>
            </a:graphic>
          </wp:inline>
        </w:drawing>
      </w:r>
    </w:p>
    <w:p w14:paraId="50D9DD4A" w14:textId="77777777" w:rsidR="009F5022" w:rsidRDefault="009F5022" w:rsidP="008E34A7">
      <w:pPr>
        <w:pStyle w:val="p1"/>
        <w:spacing w:line="360" w:lineRule="auto"/>
        <w:ind w:firstLine="720"/>
        <w:rPr>
          <w:rFonts w:ascii="Arial" w:hAnsi="Arial" w:cs="Arial"/>
          <w:color w:val="0D0D0D"/>
          <w:sz w:val="22"/>
          <w:szCs w:val="22"/>
          <w:shd w:val="clear" w:color="auto" w:fill="FFFFFF"/>
          <w:lang w:val="en-US"/>
        </w:rPr>
      </w:pPr>
    </w:p>
    <w:p w14:paraId="38758B93" w14:textId="77777777" w:rsidR="009F5022" w:rsidRDefault="009F5022" w:rsidP="008E34A7">
      <w:pPr>
        <w:pStyle w:val="p1"/>
        <w:spacing w:line="360" w:lineRule="auto"/>
        <w:ind w:firstLine="720"/>
        <w:rPr>
          <w:rFonts w:ascii="Arial" w:hAnsi="Arial" w:cs="Arial"/>
          <w:color w:val="0D0D0D"/>
          <w:sz w:val="22"/>
          <w:szCs w:val="22"/>
          <w:shd w:val="clear" w:color="auto" w:fill="FFFFFF"/>
          <w:lang w:val="en-US"/>
        </w:rPr>
      </w:pPr>
    </w:p>
    <w:p w14:paraId="75C6140B" w14:textId="77777777" w:rsidR="009F5022" w:rsidRDefault="009F5022" w:rsidP="008E34A7">
      <w:pPr>
        <w:pStyle w:val="p1"/>
        <w:spacing w:line="360" w:lineRule="auto"/>
        <w:ind w:firstLine="720"/>
        <w:rPr>
          <w:rFonts w:ascii="Arial" w:hAnsi="Arial" w:cs="Arial"/>
          <w:color w:val="0D0D0D"/>
          <w:sz w:val="22"/>
          <w:szCs w:val="22"/>
          <w:shd w:val="clear" w:color="auto" w:fill="FFFFFF"/>
          <w:lang w:val="en-US"/>
        </w:rPr>
      </w:pPr>
    </w:p>
    <w:p w14:paraId="3E994996" w14:textId="77777777" w:rsidR="009F5022" w:rsidRDefault="009F5022" w:rsidP="008E34A7">
      <w:pPr>
        <w:pStyle w:val="p1"/>
        <w:spacing w:line="360" w:lineRule="auto"/>
        <w:ind w:firstLine="720"/>
        <w:rPr>
          <w:rFonts w:ascii="Arial" w:hAnsi="Arial" w:cs="Arial"/>
          <w:color w:val="0D0D0D"/>
          <w:sz w:val="22"/>
          <w:szCs w:val="22"/>
          <w:shd w:val="clear" w:color="auto" w:fill="FFFFFF"/>
          <w:lang w:val="en-US"/>
        </w:rPr>
      </w:pPr>
    </w:p>
    <w:p w14:paraId="7CC90D81" w14:textId="77777777" w:rsidR="009F5022" w:rsidRDefault="009F5022" w:rsidP="008E34A7">
      <w:pPr>
        <w:pStyle w:val="p1"/>
        <w:spacing w:line="360" w:lineRule="auto"/>
        <w:ind w:firstLine="720"/>
        <w:rPr>
          <w:rFonts w:ascii="Arial" w:hAnsi="Arial" w:cs="Arial"/>
          <w:color w:val="0D0D0D"/>
          <w:sz w:val="22"/>
          <w:szCs w:val="22"/>
          <w:shd w:val="clear" w:color="auto" w:fill="FFFFFF"/>
          <w:lang w:val="en-US"/>
        </w:rPr>
      </w:pPr>
    </w:p>
    <w:p w14:paraId="5F5EC2A5" w14:textId="77777777" w:rsidR="009F5022" w:rsidRDefault="009F5022" w:rsidP="008E34A7">
      <w:pPr>
        <w:pStyle w:val="p1"/>
        <w:spacing w:line="360" w:lineRule="auto"/>
        <w:ind w:firstLine="720"/>
        <w:rPr>
          <w:rFonts w:ascii="Arial" w:hAnsi="Arial" w:cs="Arial"/>
          <w:color w:val="0D0D0D"/>
          <w:sz w:val="22"/>
          <w:szCs w:val="22"/>
          <w:shd w:val="clear" w:color="auto" w:fill="FFFFFF"/>
          <w:lang w:val="en-US"/>
        </w:rPr>
      </w:pPr>
    </w:p>
    <w:p w14:paraId="244B74E7" w14:textId="77777777" w:rsidR="009F5022" w:rsidRDefault="009F5022" w:rsidP="008E34A7">
      <w:pPr>
        <w:pStyle w:val="p1"/>
        <w:spacing w:line="360" w:lineRule="auto"/>
        <w:ind w:firstLine="720"/>
        <w:rPr>
          <w:rFonts w:ascii="Arial" w:hAnsi="Arial" w:cs="Arial"/>
          <w:color w:val="0D0D0D"/>
          <w:sz w:val="22"/>
          <w:szCs w:val="22"/>
          <w:shd w:val="clear" w:color="auto" w:fill="FFFFFF"/>
          <w:lang w:val="en-US"/>
        </w:rPr>
      </w:pPr>
    </w:p>
    <w:p w14:paraId="43A4394D" w14:textId="77777777" w:rsidR="009F5022" w:rsidRDefault="009F5022" w:rsidP="008E34A7">
      <w:pPr>
        <w:pStyle w:val="p1"/>
        <w:spacing w:line="360" w:lineRule="auto"/>
        <w:ind w:firstLine="720"/>
        <w:rPr>
          <w:rFonts w:ascii="Arial" w:hAnsi="Arial" w:cs="Arial"/>
          <w:color w:val="0D0D0D"/>
          <w:sz w:val="22"/>
          <w:szCs w:val="22"/>
          <w:shd w:val="clear" w:color="auto" w:fill="FFFFFF"/>
          <w:lang w:val="en-US"/>
        </w:rPr>
      </w:pPr>
    </w:p>
    <w:p w14:paraId="70E84A71" w14:textId="77777777" w:rsidR="009F5022" w:rsidRDefault="009F5022" w:rsidP="008E34A7">
      <w:pPr>
        <w:pStyle w:val="p1"/>
        <w:spacing w:line="360" w:lineRule="auto"/>
        <w:ind w:firstLine="720"/>
        <w:rPr>
          <w:rFonts w:ascii="Arial" w:hAnsi="Arial" w:cs="Arial"/>
          <w:color w:val="0D0D0D"/>
          <w:sz w:val="22"/>
          <w:szCs w:val="22"/>
          <w:shd w:val="clear" w:color="auto" w:fill="FFFFFF"/>
          <w:lang w:val="en-US"/>
        </w:rPr>
      </w:pPr>
    </w:p>
    <w:p w14:paraId="3F2FD67C" w14:textId="77777777" w:rsidR="009F5022" w:rsidRDefault="009F5022" w:rsidP="008E34A7">
      <w:pPr>
        <w:pStyle w:val="p1"/>
        <w:spacing w:line="360" w:lineRule="auto"/>
        <w:ind w:firstLine="720"/>
        <w:rPr>
          <w:rFonts w:ascii="Arial" w:hAnsi="Arial" w:cs="Arial"/>
          <w:color w:val="0D0D0D"/>
          <w:sz w:val="22"/>
          <w:szCs w:val="22"/>
          <w:shd w:val="clear" w:color="auto" w:fill="FFFFFF"/>
          <w:lang w:val="en-US"/>
        </w:rPr>
      </w:pPr>
    </w:p>
    <w:p w14:paraId="36BA3ACD" w14:textId="77777777" w:rsidR="009F5022" w:rsidRDefault="009F5022" w:rsidP="008E34A7">
      <w:pPr>
        <w:pStyle w:val="p1"/>
        <w:spacing w:line="360" w:lineRule="auto"/>
        <w:ind w:firstLine="720"/>
        <w:rPr>
          <w:rFonts w:ascii="Arial" w:hAnsi="Arial" w:cs="Arial"/>
          <w:color w:val="0D0D0D"/>
          <w:sz w:val="22"/>
          <w:szCs w:val="22"/>
          <w:shd w:val="clear" w:color="auto" w:fill="FFFFFF"/>
          <w:lang w:val="en-US"/>
        </w:rPr>
      </w:pPr>
    </w:p>
    <w:p w14:paraId="2DB37673" w14:textId="77777777" w:rsidR="009F5022" w:rsidRDefault="009F5022" w:rsidP="008E34A7">
      <w:pPr>
        <w:pStyle w:val="p1"/>
        <w:spacing w:line="360" w:lineRule="auto"/>
        <w:ind w:firstLine="720"/>
        <w:rPr>
          <w:rFonts w:ascii="Arial" w:hAnsi="Arial" w:cs="Arial"/>
          <w:color w:val="0D0D0D"/>
          <w:sz w:val="22"/>
          <w:szCs w:val="22"/>
          <w:shd w:val="clear" w:color="auto" w:fill="FFFFFF"/>
          <w:lang w:val="en-US"/>
        </w:rPr>
      </w:pPr>
    </w:p>
    <w:p w14:paraId="363E700E" w14:textId="78038BE0" w:rsidR="009F5022" w:rsidRDefault="009F5022" w:rsidP="000949D0">
      <w:pPr>
        <w:pStyle w:val="p1"/>
        <w:spacing w:line="360" w:lineRule="auto"/>
        <w:rPr>
          <w:rFonts w:ascii="Arial" w:hAnsi="Arial" w:cs="Arial"/>
          <w:color w:val="0D0D0D"/>
          <w:sz w:val="22"/>
          <w:szCs w:val="22"/>
          <w:shd w:val="clear" w:color="auto" w:fill="FFFFFF"/>
          <w:lang w:val="en-US"/>
        </w:rPr>
      </w:pPr>
    </w:p>
    <w:p w14:paraId="65C1E0F8" w14:textId="77777777" w:rsidR="009F5022" w:rsidRDefault="009F5022" w:rsidP="008E34A7">
      <w:pPr>
        <w:pStyle w:val="p1"/>
        <w:spacing w:line="360" w:lineRule="auto"/>
        <w:ind w:firstLine="720"/>
        <w:rPr>
          <w:rFonts w:ascii="Arial" w:hAnsi="Arial" w:cs="Arial"/>
          <w:color w:val="0D0D0D"/>
          <w:sz w:val="22"/>
          <w:szCs w:val="22"/>
          <w:shd w:val="clear" w:color="auto" w:fill="FFFFFF"/>
          <w:lang w:val="en-US"/>
        </w:rPr>
      </w:pPr>
    </w:p>
    <w:p w14:paraId="11FBE744" w14:textId="78FD91FA" w:rsidR="009F5022" w:rsidRPr="00172463" w:rsidRDefault="00172463" w:rsidP="008E34A7">
      <w:pPr>
        <w:pStyle w:val="p1"/>
        <w:spacing w:line="360" w:lineRule="auto"/>
        <w:ind w:firstLine="720"/>
        <w:rPr>
          <w:rFonts w:ascii="Arial" w:hAnsi="Arial" w:cs="Arial"/>
          <w:b/>
          <w:bCs/>
          <w:color w:val="0D0D0D"/>
          <w:sz w:val="22"/>
          <w:szCs w:val="22"/>
          <w:shd w:val="clear" w:color="auto" w:fill="FFFFFF"/>
          <w:lang w:val="en-US"/>
        </w:rPr>
      </w:pPr>
      <w:r>
        <w:rPr>
          <w:rFonts w:ascii="Arial" w:hAnsi="Arial" w:cs="Arial"/>
          <w:noProof/>
          <w:color w:val="0D0D0D"/>
          <w:sz w:val="22"/>
          <w:szCs w:val="22"/>
          <w:shd w:val="clear" w:color="auto" w:fill="FFFFFF"/>
          <w:lang w:val="en-US"/>
        </w:rPr>
        <w:lastRenderedPageBreak/>
        <w:drawing>
          <wp:anchor distT="0" distB="0" distL="114300" distR="114300" simplePos="0" relativeHeight="251736576" behindDoc="0" locked="0" layoutInCell="1" allowOverlap="1" wp14:anchorId="49B40103" wp14:editId="1A26ED10">
            <wp:simplePos x="0" y="0"/>
            <wp:positionH relativeFrom="column">
              <wp:posOffset>-187960</wp:posOffset>
            </wp:positionH>
            <wp:positionV relativeFrom="paragraph">
              <wp:posOffset>6906260</wp:posOffset>
            </wp:positionV>
            <wp:extent cx="6591935" cy="1477010"/>
            <wp:effectExtent l="0" t="0" r="0" b="0"/>
            <wp:wrapSquare wrapText="bothSides"/>
            <wp:docPr id="46314318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143188" name="Picture 463143188"/>
                    <pic:cNvPicPr/>
                  </pic:nvPicPr>
                  <pic:blipFill rotWithShape="1">
                    <a:blip r:embed="rId23"/>
                    <a:srcRect t="1834"/>
                    <a:stretch/>
                  </pic:blipFill>
                  <pic:spPr bwMode="auto">
                    <a:xfrm>
                      <a:off x="0" y="0"/>
                      <a:ext cx="6591935" cy="14770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172463">
        <w:rPr>
          <w:rFonts w:ascii="Arial" w:hAnsi="Arial" w:cs="Arial"/>
          <w:b/>
          <w:bCs/>
          <w:noProof/>
          <w:color w:val="0D0D0D"/>
          <w:sz w:val="22"/>
          <w:szCs w:val="22"/>
          <w:shd w:val="clear" w:color="auto" w:fill="FFFFFF"/>
          <w:lang w:val="en-US"/>
        </w:rPr>
        <w:drawing>
          <wp:anchor distT="0" distB="0" distL="114300" distR="114300" simplePos="0" relativeHeight="251735552" behindDoc="0" locked="0" layoutInCell="1" allowOverlap="1" wp14:anchorId="52EEC4F6" wp14:editId="78F93FE8">
            <wp:simplePos x="0" y="0"/>
            <wp:positionH relativeFrom="column">
              <wp:posOffset>-187960</wp:posOffset>
            </wp:positionH>
            <wp:positionV relativeFrom="paragraph">
              <wp:posOffset>224155</wp:posOffset>
            </wp:positionV>
            <wp:extent cx="6606540" cy="6710045"/>
            <wp:effectExtent l="0" t="0" r="0" b="0"/>
            <wp:wrapSquare wrapText="bothSides"/>
            <wp:docPr id="173139898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398982" name="Picture 1731398982"/>
                    <pic:cNvPicPr/>
                  </pic:nvPicPr>
                  <pic:blipFill rotWithShape="1">
                    <a:blip r:embed="rId24"/>
                    <a:srcRect l="1613" t="3049"/>
                    <a:stretch/>
                  </pic:blipFill>
                  <pic:spPr bwMode="auto">
                    <a:xfrm>
                      <a:off x="0" y="0"/>
                      <a:ext cx="6606540" cy="67100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172463">
        <w:rPr>
          <w:rFonts w:ascii="Arial" w:hAnsi="Arial" w:cs="Arial"/>
          <w:b/>
          <w:bCs/>
          <w:color w:val="0D0D0D"/>
          <w:sz w:val="22"/>
          <w:szCs w:val="22"/>
          <w:shd w:val="clear" w:color="auto" w:fill="FFFFFF"/>
          <w:lang w:val="en-US"/>
        </w:rPr>
        <w:t>CD4+ T Lymphocytes</w:t>
      </w:r>
    </w:p>
    <w:p w14:paraId="48A713DC" w14:textId="068BA1E4" w:rsidR="009F5022" w:rsidRDefault="009F5022" w:rsidP="008E34A7">
      <w:pPr>
        <w:pStyle w:val="p1"/>
        <w:spacing w:line="360" w:lineRule="auto"/>
        <w:ind w:firstLine="720"/>
        <w:rPr>
          <w:rFonts w:ascii="Arial" w:hAnsi="Arial" w:cs="Arial"/>
          <w:color w:val="0D0D0D"/>
          <w:sz w:val="22"/>
          <w:szCs w:val="22"/>
          <w:shd w:val="clear" w:color="auto" w:fill="FFFFFF"/>
          <w:lang w:val="en-US"/>
        </w:rPr>
      </w:pPr>
    </w:p>
    <w:p w14:paraId="5740D713" w14:textId="43D5B7EB" w:rsidR="009F5022" w:rsidRDefault="009F5022" w:rsidP="008E34A7">
      <w:pPr>
        <w:pStyle w:val="p1"/>
        <w:spacing w:line="360" w:lineRule="auto"/>
        <w:ind w:firstLine="720"/>
        <w:rPr>
          <w:rFonts w:ascii="Arial" w:hAnsi="Arial" w:cs="Arial"/>
          <w:color w:val="0D0D0D"/>
          <w:sz w:val="22"/>
          <w:szCs w:val="22"/>
          <w:shd w:val="clear" w:color="auto" w:fill="FFFFFF"/>
          <w:lang w:val="en-US"/>
        </w:rPr>
      </w:pPr>
    </w:p>
    <w:p w14:paraId="0E515F2C" w14:textId="77777777" w:rsidR="009F5022" w:rsidRDefault="009F5022" w:rsidP="008E34A7">
      <w:pPr>
        <w:pStyle w:val="p1"/>
        <w:spacing w:line="360" w:lineRule="auto"/>
        <w:ind w:firstLine="720"/>
        <w:rPr>
          <w:rFonts w:ascii="Arial" w:hAnsi="Arial" w:cs="Arial"/>
          <w:color w:val="0D0D0D"/>
          <w:sz w:val="22"/>
          <w:szCs w:val="22"/>
          <w:shd w:val="clear" w:color="auto" w:fill="FFFFFF"/>
          <w:lang w:val="en-US"/>
        </w:rPr>
      </w:pPr>
    </w:p>
    <w:p w14:paraId="019C8748" w14:textId="70C08E0D" w:rsidR="009F5022" w:rsidRDefault="00E52A86" w:rsidP="008E34A7">
      <w:pPr>
        <w:pStyle w:val="p1"/>
        <w:spacing w:line="360" w:lineRule="auto"/>
        <w:ind w:firstLine="720"/>
        <w:rPr>
          <w:rFonts w:ascii="Arial" w:hAnsi="Arial" w:cs="Arial"/>
          <w:color w:val="0D0D0D"/>
          <w:sz w:val="22"/>
          <w:szCs w:val="22"/>
          <w:shd w:val="clear" w:color="auto" w:fill="FFFFFF"/>
          <w:lang w:val="en-US"/>
        </w:rPr>
      </w:pPr>
      <w:r>
        <w:rPr>
          <w:rFonts w:ascii="Arial" w:hAnsi="Arial" w:cs="Arial"/>
          <w:noProof/>
          <w:color w:val="0D0D0D"/>
          <w:sz w:val="22"/>
          <w:szCs w:val="22"/>
          <w:shd w:val="clear" w:color="auto" w:fill="FFFFFF"/>
          <w:lang w:val="en-US"/>
        </w:rPr>
        <w:lastRenderedPageBreak/>
        <w:drawing>
          <wp:anchor distT="0" distB="0" distL="114300" distR="114300" simplePos="0" relativeHeight="251737600" behindDoc="0" locked="0" layoutInCell="1" allowOverlap="1" wp14:anchorId="2616749F" wp14:editId="2B63236C">
            <wp:simplePos x="0" y="0"/>
            <wp:positionH relativeFrom="column">
              <wp:posOffset>-217805</wp:posOffset>
            </wp:positionH>
            <wp:positionV relativeFrom="paragraph">
              <wp:posOffset>123825</wp:posOffset>
            </wp:positionV>
            <wp:extent cx="6570980" cy="1144905"/>
            <wp:effectExtent l="0" t="0" r="0" b="0"/>
            <wp:wrapSquare wrapText="bothSides"/>
            <wp:docPr id="62651425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514253" name="Picture 626514253"/>
                    <pic:cNvPicPr/>
                  </pic:nvPicPr>
                  <pic:blipFill rotWithShape="1">
                    <a:blip r:embed="rId25"/>
                    <a:srcRect b="61213"/>
                    <a:stretch/>
                  </pic:blipFill>
                  <pic:spPr bwMode="auto">
                    <a:xfrm>
                      <a:off x="0" y="0"/>
                      <a:ext cx="6570980" cy="11449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D986BD4" w14:textId="6E2C70AC" w:rsidR="009F5022" w:rsidRDefault="00E52A86" w:rsidP="008E34A7">
      <w:pPr>
        <w:pStyle w:val="p1"/>
        <w:spacing w:line="360" w:lineRule="auto"/>
        <w:ind w:firstLine="720"/>
        <w:rPr>
          <w:rFonts w:ascii="Arial" w:hAnsi="Arial" w:cs="Arial"/>
          <w:color w:val="0D0D0D"/>
          <w:sz w:val="22"/>
          <w:szCs w:val="22"/>
          <w:shd w:val="clear" w:color="auto" w:fill="FFFFFF"/>
          <w:lang w:val="en-US"/>
        </w:rPr>
      </w:pPr>
      <w:r>
        <w:rPr>
          <w:rFonts w:ascii="Arial" w:hAnsi="Arial" w:cs="Arial"/>
          <w:noProof/>
          <w:color w:val="0D0D0D"/>
          <w:sz w:val="22"/>
          <w:szCs w:val="22"/>
          <w:shd w:val="clear" w:color="auto" w:fill="FFFFFF"/>
          <w:lang w:val="en-US"/>
        </w:rPr>
        <w:drawing>
          <wp:inline distT="0" distB="0" distL="0" distR="0" wp14:anchorId="39EB709E" wp14:editId="5E9E374A">
            <wp:extent cx="5767754" cy="1244025"/>
            <wp:effectExtent l="0" t="0" r="0" b="635"/>
            <wp:docPr id="199845054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450540" name="Picture 1998450540"/>
                    <pic:cNvPicPr/>
                  </pic:nvPicPr>
                  <pic:blipFill>
                    <a:blip r:embed="rId26"/>
                    <a:stretch>
                      <a:fillRect/>
                    </a:stretch>
                  </pic:blipFill>
                  <pic:spPr>
                    <a:xfrm>
                      <a:off x="0" y="0"/>
                      <a:ext cx="5769530" cy="1244408"/>
                    </a:xfrm>
                    <a:prstGeom prst="rect">
                      <a:avLst/>
                    </a:prstGeom>
                  </pic:spPr>
                </pic:pic>
              </a:graphicData>
            </a:graphic>
          </wp:inline>
        </w:drawing>
      </w:r>
    </w:p>
    <w:p w14:paraId="2E24CAA4" w14:textId="77777777" w:rsidR="008840B1" w:rsidRDefault="008840B1" w:rsidP="00E52A86">
      <w:pPr>
        <w:pStyle w:val="p1"/>
        <w:spacing w:line="360" w:lineRule="auto"/>
        <w:rPr>
          <w:rFonts w:ascii="Arial" w:hAnsi="Arial" w:cs="Arial"/>
          <w:color w:val="0D0D0D"/>
          <w:sz w:val="22"/>
          <w:szCs w:val="22"/>
          <w:shd w:val="clear" w:color="auto" w:fill="FFFFFF"/>
          <w:lang w:val="en-US"/>
        </w:rPr>
      </w:pPr>
    </w:p>
    <w:p w14:paraId="632801CA" w14:textId="77777777" w:rsidR="00E52A86" w:rsidRDefault="00E52A86" w:rsidP="00E52A86">
      <w:pPr>
        <w:pStyle w:val="p1"/>
        <w:spacing w:line="360" w:lineRule="auto"/>
        <w:ind w:firstLine="720"/>
        <w:rPr>
          <w:rFonts w:ascii="Arial" w:hAnsi="Arial" w:cs="Arial"/>
          <w:color w:val="0D0D0D"/>
          <w:sz w:val="22"/>
          <w:szCs w:val="22"/>
          <w:shd w:val="clear" w:color="auto" w:fill="FFFFFF"/>
          <w:lang w:val="en-US"/>
        </w:rPr>
      </w:pPr>
    </w:p>
    <w:p w14:paraId="78E9ADBB" w14:textId="7DF84D48" w:rsidR="008840B1" w:rsidRDefault="00437066" w:rsidP="00E52A86">
      <w:pPr>
        <w:pStyle w:val="p1"/>
        <w:spacing w:line="360" w:lineRule="auto"/>
        <w:ind w:firstLine="720"/>
        <w:rPr>
          <w:rFonts w:ascii="Arial" w:hAnsi="Arial" w:cs="Arial"/>
          <w:color w:val="0D0D0D"/>
          <w:sz w:val="22"/>
          <w:szCs w:val="22"/>
          <w:shd w:val="clear" w:color="auto" w:fill="FFFFFF"/>
          <w:lang w:val="en-US"/>
        </w:rPr>
      </w:pPr>
      <w:r w:rsidRPr="00D43C81">
        <w:rPr>
          <w:rFonts w:ascii="Arial" w:hAnsi="Arial" w:cs="Arial"/>
          <w:color w:val="0D0D0D"/>
          <w:sz w:val="22"/>
          <w:szCs w:val="22"/>
          <w:shd w:val="clear" w:color="auto" w:fill="FFFFFF"/>
          <w:lang w:val="en-US"/>
        </w:rPr>
        <w:t>In monocytes,</w:t>
      </w:r>
      <w:r w:rsidRPr="00CF73F3">
        <w:rPr>
          <w:rFonts w:ascii="Arial" w:hAnsi="Arial" w:cs="Arial"/>
          <w:color w:val="0D0D0D"/>
          <w:sz w:val="22"/>
          <w:szCs w:val="22"/>
          <w:shd w:val="clear" w:color="auto" w:fill="FFFFFF"/>
          <w:lang w:val="en-US"/>
        </w:rPr>
        <w:t xml:space="preserve"> </w:t>
      </w:r>
      <w:r w:rsidR="00E52A86">
        <w:rPr>
          <w:rFonts w:ascii="Arial" w:hAnsi="Arial" w:cs="Arial"/>
          <w:color w:val="0D0D0D"/>
          <w:sz w:val="22"/>
          <w:szCs w:val="22"/>
          <w:shd w:val="clear" w:color="auto" w:fill="FFFFFF"/>
          <w:lang w:val="en-US"/>
        </w:rPr>
        <w:t xml:space="preserve">as seen in </w:t>
      </w:r>
      <w:r w:rsidR="00E52A86" w:rsidRPr="00E52A86">
        <w:rPr>
          <w:rFonts w:ascii="Arial" w:hAnsi="Arial" w:cs="Arial"/>
          <w:color w:val="0D0D0D"/>
          <w:sz w:val="22"/>
          <w:szCs w:val="22"/>
          <w:u w:val="single"/>
          <w:shd w:val="clear" w:color="auto" w:fill="FFFFFF"/>
          <w:lang w:val="en-US"/>
        </w:rPr>
        <w:t>table 3</w:t>
      </w:r>
      <w:r w:rsidR="00E52A86">
        <w:rPr>
          <w:rFonts w:ascii="Arial" w:hAnsi="Arial" w:cs="Arial"/>
          <w:color w:val="0D0D0D"/>
          <w:sz w:val="22"/>
          <w:szCs w:val="22"/>
          <w:shd w:val="clear" w:color="auto" w:fill="FFFFFF"/>
          <w:lang w:val="en-US"/>
        </w:rPr>
        <w:t xml:space="preserve">, </w:t>
      </w:r>
      <w:r w:rsidRPr="00CF73F3">
        <w:rPr>
          <w:rFonts w:ascii="Arial" w:hAnsi="Arial" w:cs="Arial"/>
          <w:color w:val="0D0D0D"/>
          <w:sz w:val="22"/>
          <w:szCs w:val="22"/>
          <w:shd w:val="clear" w:color="auto" w:fill="FFFFFF"/>
        </w:rPr>
        <w:t>lower CD64 expression is observed in sepsis non-survivors</w:t>
      </w:r>
      <w:r w:rsidRPr="00CF73F3">
        <w:rPr>
          <w:rFonts w:ascii="Arial" w:hAnsi="Arial" w:cs="Arial"/>
          <w:color w:val="0D0D0D"/>
          <w:sz w:val="22"/>
          <w:szCs w:val="22"/>
          <w:shd w:val="clear" w:color="auto" w:fill="FFFFFF"/>
          <w:lang w:val="en-US"/>
        </w:rPr>
        <w:t xml:space="preserve"> </w:t>
      </w:r>
      <w:r w:rsidRPr="00CF73F3">
        <w:rPr>
          <w:rFonts w:ascii="Arial" w:hAnsi="Arial" w:cs="Arial"/>
          <w:color w:val="000000"/>
          <w:sz w:val="22"/>
          <w:szCs w:val="22"/>
        </w:rPr>
        <w:t>(Muzlovic, Ihan and Stubljar, 2016)</w:t>
      </w:r>
      <w:r w:rsidRPr="00CF73F3">
        <w:rPr>
          <w:rFonts w:ascii="Arial" w:hAnsi="Arial" w:cs="Arial"/>
          <w:color w:val="0D0D0D"/>
          <w:sz w:val="22"/>
          <w:szCs w:val="22"/>
          <w:shd w:val="clear" w:color="auto" w:fill="FFFFFF"/>
        </w:rPr>
        <w:t>, while higher levels of CD284 activation are associated with better survival outcomes</w:t>
      </w:r>
      <w:r w:rsidRPr="00CF73F3">
        <w:rPr>
          <w:rFonts w:ascii="Arial" w:hAnsi="Arial" w:cs="Arial"/>
          <w:color w:val="0D0D0D"/>
          <w:sz w:val="22"/>
          <w:szCs w:val="22"/>
          <w:shd w:val="clear" w:color="auto" w:fill="FFFFFF"/>
          <w:lang w:val="en-US"/>
        </w:rPr>
        <w:t xml:space="preserve"> </w:t>
      </w:r>
      <w:r w:rsidRPr="00CF73F3">
        <w:rPr>
          <w:rFonts w:ascii="Arial" w:hAnsi="Arial" w:cs="Arial"/>
          <w:color w:val="000000"/>
          <w:sz w:val="22"/>
          <w:szCs w:val="22"/>
        </w:rPr>
        <w:t>(Sun et al., 2020)</w:t>
      </w:r>
      <w:r w:rsidRPr="00CF73F3">
        <w:rPr>
          <w:rFonts w:ascii="Arial" w:hAnsi="Arial" w:cs="Arial"/>
          <w:color w:val="0D0D0D"/>
          <w:sz w:val="22"/>
          <w:szCs w:val="22"/>
          <w:shd w:val="clear" w:color="auto" w:fill="FFFFFF"/>
        </w:rPr>
        <w:t xml:space="preserve">. </w:t>
      </w:r>
      <w:r w:rsidRPr="00CF73F3">
        <w:rPr>
          <w:rFonts w:ascii="Arial" w:hAnsi="Arial" w:cs="Arial"/>
          <w:color w:val="0D0D0D"/>
          <w:sz w:val="22"/>
          <w:szCs w:val="22"/>
          <w:shd w:val="clear" w:color="auto" w:fill="FFFFFF"/>
          <w:lang w:val="en-US"/>
        </w:rPr>
        <w:t xml:space="preserve">Our </w:t>
      </w:r>
      <w:r w:rsidRPr="00CF73F3">
        <w:rPr>
          <w:rFonts w:ascii="Arial" w:hAnsi="Arial" w:cs="Arial"/>
          <w:color w:val="0D0D0D"/>
          <w:sz w:val="22"/>
          <w:szCs w:val="22"/>
          <w:shd w:val="clear" w:color="auto" w:fill="FFFFFF"/>
        </w:rPr>
        <w:t xml:space="preserve">study indicates that Meropenem tends to decrease CD64 expression further, while both Cefuroxime and Meropenem enhance CD284 activation. </w:t>
      </w:r>
      <w:r w:rsidRPr="00CF73F3">
        <w:rPr>
          <w:rFonts w:ascii="Arial" w:hAnsi="Arial" w:cs="Arial"/>
          <w:color w:val="0D0D0D"/>
          <w:sz w:val="22"/>
          <w:szCs w:val="22"/>
          <w:shd w:val="clear" w:color="auto" w:fill="FFFFFF"/>
          <w:lang w:val="en-US"/>
        </w:rPr>
        <w:t xml:space="preserve"> Co-stimulation marker CD80, is lower in sepsis non-survivors </w:t>
      </w:r>
      <w:r w:rsidRPr="00CF73F3">
        <w:rPr>
          <w:rFonts w:ascii="Arial" w:hAnsi="Arial" w:cs="Arial"/>
          <w:color w:val="000000"/>
          <w:sz w:val="22"/>
          <w:szCs w:val="22"/>
        </w:rPr>
        <w:t>(Venet et al., 2012)</w:t>
      </w:r>
      <w:r w:rsidRPr="00CF73F3">
        <w:rPr>
          <w:rFonts w:ascii="Arial" w:hAnsi="Arial" w:cs="Arial"/>
          <w:color w:val="0D0D0D"/>
          <w:sz w:val="22"/>
          <w:szCs w:val="22"/>
          <w:shd w:val="clear" w:color="auto" w:fill="FFFFFF"/>
          <w:lang w:val="en-US"/>
        </w:rPr>
        <w:t>, with both antibiotics tested showing a capability to counteract this reduction. This restoration of CD80 expression could enhance the immune response during sepsis, possibly aiding in the overall recovery process.</w:t>
      </w:r>
    </w:p>
    <w:p w14:paraId="1C2ECCBB" w14:textId="77777777" w:rsidR="00E52A86" w:rsidRPr="00E52A86" w:rsidRDefault="00E52A86" w:rsidP="00E52A86">
      <w:pPr>
        <w:pStyle w:val="p1"/>
        <w:spacing w:line="360" w:lineRule="auto"/>
        <w:ind w:firstLine="720"/>
        <w:rPr>
          <w:rFonts w:ascii="Arial" w:hAnsi="Arial" w:cs="Arial"/>
          <w:sz w:val="22"/>
          <w:szCs w:val="22"/>
        </w:rPr>
      </w:pPr>
    </w:p>
    <w:p w14:paraId="1771E080" w14:textId="39B9CBFA" w:rsidR="008840B1" w:rsidRPr="008840B1" w:rsidRDefault="00437066" w:rsidP="008840B1">
      <w:pPr>
        <w:pStyle w:val="NormalWeb"/>
        <w:spacing w:before="0" w:beforeAutospacing="0" w:after="240" w:afterAutospacing="0" w:line="360" w:lineRule="auto"/>
        <w:ind w:firstLine="720"/>
        <w:rPr>
          <w:rFonts w:ascii="Arial" w:hAnsi="Arial" w:cs="Arial"/>
          <w:color w:val="0D0D0D"/>
          <w:sz w:val="22"/>
          <w:szCs w:val="22"/>
          <w:shd w:val="clear" w:color="auto" w:fill="FFFFFF"/>
        </w:rPr>
      </w:pPr>
      <w:r w:rsidRPr="00CF73F3">
        <w:rPr>
          <w:rFonts w:ascii="Arial" w:hAnsi="Arial" w:cs="Arial"/>
          <w:color w:val="0D0D0D"/>
          <w:sz w:val="22"/>
          <w:szCs w:val="22"/>
          <w:shd w:val="clear" w:color="auto" w:fill="FFFFFF"/>
        </w:rPr>
        <w:t>NF-kB; a crucial transcription factor that regulates immune and inflammatory responses, is higher in sepsis non-survivors. Antibiotics decrease NF-kB activity, which might be beneficial as excessive NF-kB activation can lead to uncontrolled inflammation and subsequent tissue damage, exacerbating sepsis conditions</w:t>
      </w:r>
    </w:p>
    <w:p w14:paraId="3437E355" w14:textId="5FF49126" w:rsidR="008840B1" w:rsidRPr="00CF73F3" w:rsidRDefault="00437066" w:rsidP="00E52A86">
      <w:pPr>
        <w:pStyle w:val="NormalWeb"/>
        <w:spacing w:before="0" w:beforeAutospacing="0" w:after="240" w:afterAutospacing="0" w:line="360" w:lineRule="auto"/>
        <w:ind w:firstLine="720"/>
        <w:rPr>
          <w:rStyle w:val="eop"/>
          <w:rFonts w:ascii="Arial" w:hAnsi="Arial" w:cs="Arial"/>
          <w:color w:val="0D0D0D"/>
          <w:sz w:val="22"/>
          <w:szCs w:val="22"/>
          <w:shd w:val="clear" w:color="auto" w:fill="FFFFFF"/>
        </w:rPr>
      </w:pPr>
      <w:r w:rsidRPr="00CF73F3">
        <w:rPr>
          <w:rStyle w:val="normaltextrun"/>
          <w:rFonts w:ascii="Arial" w:hAnsi="Arial" w:cs="Arial"/>
          <w:color w:val="0D0D0D"/>
          <w:sz w:val="22"/>
          <w:szCs w:val="22"/>
          <w:shd w:val="clear" w:color="auto" w:fill="FFFFFF"/>
          <w:lang w:val="en-US"/>
        </w:rPr>
        <w:t>NLRP3 and IL-1b are integral to the inflammatory response (inflammasome), with IL-1b being a pro-inflammatory cytokine that plays a pivotal role in mediating systemic inflammation. Studies have shown that higher expression levels of IL-1b are found in non-surviving septic patients, suggesting that an overproduction of IL-1b may contribute to adverse outcomes. Antibiotics reduce IL-1b levels, potentially curtailing the harmful overstimulation of the immune system and improving survival prospects. Conversely, TNF-a, another critical cytokine in the inflammatory cascade, is higher in sepsis non-</w:t>
      </w:r>
      <w:r w:rsidR="00802988" w:rsidRPr="00CF73F3">
        <w:rPr>
          <w:rStyle w:val="normaltextrun"/>
          <w:rFonts w:ascii="Arial" w:hAnsi="Arial" w:cs="Arial"/>
          <w:color w:val="0D0D0D"/>
          <w:sz w:val="22"/>
          <w:szCs w:val="22"/>
          <w:shd w:val="clear" w:color="auto" w:fill="FFFFFF"/>
          <w:lang w:val="en-US"/>
        </w:rPr>
        <w:t>survivors</w:t>
      </w:r>
      <w:r w:rsidR="00802988" w:rsidRPr="00802988">
        <w:rPr>
          <w:rStyle w:val="normaltextrun"/>
          <w:sz w:val="22"/>
          <w:szCs w:val="22"/>
          <w:shd w:val="clear" w:color="auto" w:fill="FFFFFF"/>
        </w:rPr>
        <w:t>.</w:t>
      </w:r>
      <w:r w:rsidR="00802988">
        <w:rPr>
          <w:rStyle w:val="normaltextrun"/>
          <w:sz w:val="22"/>
          <w:szCs w:val="22"/>
          <w:shd w:val="clear" w:color="auto" w:fill="FFFFFF"/>
        </w:rPr>
        <w:t xml:space="preserve"> </w:t>
      </w:r>
      <w:r w:rsidRPr="00CF73F3">
        <w:rPr>
          <w:rStyle w:val="normaltextrun"/>
          <w:rFonts w:ascii="Arial" w:hAnsi="Arial" w:cs="Arial"/>
          <w:color w:val="0D0D0D"/>
          <w:sz w:val="22"/>
          <w:szCs w:val="22"/>
          <w:shd w:val="clear" w:color="auto" w:fill="FFFFFF"/>
          <w:lang w:val="en-US"/>
        </w:rPr>
        <w:t>Our data does not demonstrate an impact of antibiotics on TNF-a levels.</w:t>
      </w:r>
      <w:r w:rsidRPr="00CF73F3">
        <w:rPr>
          <w:rStyle w:val="eop"/>
          <w:rFonts w:ascii="Arial" w:hAnsi="Arial" w:cs="Arial"/>
          <w:color w:val="0D0D0D"/>
          <w:sz w:val="22"/>
          <w:szCs w:val="22"/>
          <w:shd w:val="clear" w:color="auto" w:fill="FFFFFF"/>
        </w:rPr>
        <w:t> </w:t>
      </w:r>
    </w:p>
    <w:p w14:paraId="4D8D7389" w14:textId="77777777" w:rsidR="00F47C94" w:rsidRDefault="00F47C94" w:rsidP="00E52A86">
      <w:pPr>
        <w:spacing w:line="360" w:lineRule="auto"/>
        <w:ind w:firstLine="720"/>
        <w:rPr>
          <w:rFonts w:ascii="Arial" w:hAnsi="Arial" w:cs="Arial"/>
          <w:color w:val="0D0D0D"/>
          <w:sz w:val="22"/>
          <w:szCs w:val="22"/>
          <w:shd w:val="clear" w:color="auto" w:fill="FFFFFF"/>
        </w:rPr>
      </w:pPr>
    </w:p>
    <w:p w14:paraId="4CF36DF7" w14:textId="3CE2380F" w:rsidR="00C476F8" w:rsidRPr="00E52A86" w:rsidRDefault="00437066" w:rsidP="00E52A86">
      <w:pPr>
        <w:spacing w:line="360" w:lineRule="auto"/>
        <w:ind w:firstLine="720"/>
        <w:rPr>
          <w:rFonts w:ascii="Arial" w:hAnsi="Arial" w:cs="Arial"/>
          <w:color w:val="0D0D0D"/>
          <w:sz w:val="22"/>
          <w:szCs w:val="22"/>
          <w:shd w:val="clear" w:color="auto" w:fill="FFFFFF"/>
        </w:rPr>
      </w:pPr>
      <w:r w:rsidRPr="00CF73F3">
        <w:rPr>
          <w:rFonts w:ascii="Arial" w:hAnsi="Arial" w:cs="Arial"/>
          <w:color w:val="0D0D0D"/>
          <w:sz w:val="22"/>
          <w:szCs w:val="22"/>
          <w:shd w:val="clear" w:color="auto" w:fill="FFFFFF"/>
        </w:rPr>
        <w:lastRenderedPageBreak/>
        <w:t>Furthermore, IFN-</w:t>
      </w:r>
      <w:r w:rsidR="00961DE1">
        <w:rPr>
          <w:rFonts w:ascii="Arial" w:hAnsi="Arial" w:cs="Arial"/>
          <w:color w:val="0D0D0D"/>
          <w:sz w:val="22"/>
          <w:szCs w:val="22"/>
          <w:shd w:val="clear" w:color="auto" w:fill="FFFFFF"/>
        </w:rPr>
        <w:t>y</w:t>
      </w:r>
      <w:r w:rsidRPr="00CF73F3">
        <w:rPr>
          <w:rFonts w:ascii="Arial" w:hAnsi="Arial" w:cs="Arial"/>
          <w:color w:val="0D0D0D"/>
          <w:sz w:val="22"/>
          <w:szCs w:val="22"/>
          <w:shd w:val="clear" w:color="auto" w:fill="FFFFFF"/>
        </w:rPr>
        <w:t xml:space="preserve"> and IL-10 represent contrasting aspects of the immune response. IFN-</w:t>
      </w:r>
      <w:r w:rsidR="00961DE1">
        <w:rPr>
          <w:rFonts w:ascii="Arial" w:hAnsi="Arial" w:cs="Arial"/>
          <w:color w:val="0D0D0D"/>
          <w:sz w:val="22"/>
          <w:szCs w:val="22"/>
          <w:shd w:val="clear" w:color="auto" w:fill="FFFFFF"/>
        </w:rPr>
        <w:t>y</w:t>
      </w:r>
      <w:r w:rsidRPr="00CF73F3">
        <w:rPr>
          <w:rFonts w:ascii="Arial" w:hAnsi="Arial" w:cs="Arial"/>
          <w:color w:val="0D0D0D"/>
          <w:sz w:val="22"/>
          <w:szCs w:val="22"/>
          <w:shd w:val="clear" w:color="auto" w:fill="FFFFFF"/>
        </w:rPr>
        <w:t xml:space="preserve">, </w:t>
      </w:r>
      <w:r w:rsidRPr="00CF73F3">
        <w:rPr>
          <w:rFonts w:ascii="Arial" w:hAnsi="Arial" w:cs="Arial"/>
          <w:color w:val="000000"/>
          <w:sz w:val="22"/>
          <w:szCs w:val="22"/>
        </w:rPr>
        <w:t>increased with the use of antibiotic, possibly</w:t>
      </w:r>
      <w:r w:rsidRPr="00CF73F3">
        <w:rPr>
          <w:rFonts w:ascii="Arial" w:hAnsi="Arial" w:cs="Arial"/>
          <w:color w:val="0D0D0D"/>
          <w:sz w:val="22"/>
          <w:szCs w:val="22"/>
          <w:shd w:val="clear" w:color="auto" w:fill="FFFFFF"/>
        </w:rPr>
        <w:t xml:space="preserve"> enhancing survival in sepsis and is crucial for the activation of macrophages and other immune cells. On the other hand, IL-10, an anti-inflammatory cytokine, tends to increase in septic patients and can lead to an immunosuppressive state, potentially detrimental in fighting infections. Antibiotics reduce IL-10 production, which might be used to prevent</w:t>
      </w:r>
      <w:r w:rsidR="008840B1">
        <w:rPr>
          <w:rFonts w:ascii="Arial" w:hAnsi="Arial" w:cs="Arial"/>
          <w:color w:val="0D0D0D"/>
          <w:sz w:val="22"/>
          <w:szCs w:val="22"/>
          <w:shd w:val="clear" w:color="auto" w:fill="FFFFFF"/>
        </w:rPr>
        <w:t xml:space="preserve"> </w:t>
      </w:r>
      <w:r w:rsidRPr="00CF73F3">
        <w:rPr>
          <w:rFonts w:ascii="Arial" w:hAnsi="Arial" w:cs="Arial"/>
          <w:color w:val="0D0D0D"/>
          <w:sz w:val="22"/>
          <w:szCs w:val="22"/>
          <w:shd w:val="clear" w:color="auto" w:fill="FFFFFF"/>
        </w:rPr>
        <w:t>excessive immune suppression and facilitating a more balanced immune response.</w:t>
      </w:r>
    </w:p>
    <w:p w14:paraId="7EC14CF9" w14:textId="77777777" w:rsidR="00DE0832" w:rsidRDefault="00DE0832" w:rsidP="008E34A7">
      <w:pPr>
        <w:pStyle w:val="p1"/>
        <w:spacing w:line="360" w:lineRule="auto"/>
        <w:ind w:firstLine="720"/>
        <w:rPr>
          <w:rFonts w:ascii="Arial" w:hAnsi="Arial" w:cs="Arial"/>
          <w:color w:val="000000" w:themeColor="text1"/>
          <w:sz w:val="22"/>
          <w:szCs w:val="22"/>
        </w:rPr>
      </w:pPr>
    </w:p>
    <w:p w14:paraId="4A5D9FE9" w14:textId="76E8491D" w:rsidR="00674EFE" w:rsidRPr="00674EFE" w:rsidRDefault="00674EFE" w:rsidP="008E34A7">
      <w:pPr>
        <w:pStyle w:val="p1"/>
        <w:spacing w:line="360" w:lineRule="auto"/>
        <w:ind w:firstLine="720"/>
        <w:rPr>
          <w:rFonts w:ascii="Arial" w:hAnsi="Arial" w:cs="Arial"/>
          <w:color w:val="000000" w:themeColor="text1"/>
          <w:sz w:val="22"/>
          <w:szCs w:val="22"/>
        </w:rPr>
      </w:pPr>
      <w:r w:rsidRPr="005F5715">
        <w:rPr>
          <w:rFonts w:ascii="Arial" w:hAnsi="Arial" w:cs="Arial"/>
          <w:color w:val="000000" w:themeColor="text1"/>
          <w:sz w:val="22"/>
          <w:szCs w:val="22"/>
        </w:rPr>
        <w:t>With regards to CD4+ T cell</w:t>
      </w:r>
      <w:r w:rsidRPr="00674EFE">
        <w:rPr>
          <w:rFonts w:ascii="Arial" w:hAnsi="Arial" w:cs="Arial"/>
          <w:color w:val="000000" w:themeColor="text1"/>
          <w:sz w:val="22"/>
          <w:szCs w:val="22"/>
        </w:rPr>
        <w:t xml:space="preserve"> lymphocytes</w:t>
      </w:r>
      <w:r w:rsidR="00E52A86">
        <w:rPr>
          <w:rFonts w:ascii="Arial" w:hAnsi="Arial" w:cs="Arial"/>
          <w:color w:val="000000" w:themeColor="text1"/>
          <w:sz w:val="22"/>
          <w:szCs w:val="22"/>
        </w:rPr>
        <w:t xml:space="preserve"> as shown in </w:t>
      </w:r>
      <w:r w:rsidR="00E52A86" w:rsidRPr="00E52A86">
        <w:rPr>
          <w:rFonts w:ascii="Arial" w:hAnsi="Arial" w:cs="Arial"/>
          <w:color w:val="000000" w:themeColor="text1"/>
          <w:sz w:val="22"/>
          <w:szCs w:val="22"/>
          <w:u w:val="single"/>
        </w:rPr>
        <w:t>table 4</w:t>
      </w:r>
      <w:r w:rsidRPr="00674EFE">
        <w:rPr>
          <w:rFonts w:ascii="Arial" w:hAnsi="Arial" w:cs="Arial"/>
          <w:color w:val="000000" w:themeColor="text1"/>
          <w:sz w:val="22"/>
          <w:szCs w:val="22"/>
        </w:rPr>
        <w:t>, NF-kB activation is observed at higher levels in sepsis non-survivors, suggesting that an overactive NF-kB pathway may correlate with poorer outcomes (Liu and Malik, 2006b). However, Cefuroxime and Meropenem appear to increase NF-</w:t>
      </w:r>
      <w:r w:rsidR="00961DE1">
        <w:rPr>
          <w:rFonts w:ascii="Arial" w:hAnsi="Arial" w:cs="Arial"/>
          <w:color w:val="000000" w:themeColor="text1"/>
          <w:sz w:val="22"/>
          <w:szCs w:val="22"/>
        </w:rPr>
        <w:t>k</w:t>
      </w:r>
      <w:r w:rsidRPr="00674EFE">
        <w:rPr>
          <w:rFonts w:ascii="Arial" w:hAnsi="Arial" w:cs="Arial"/>
          <w:color w:val="000000" w:themeColor="text1"/>
          <w:sz w:val="22"/>
          <w:szCs w:val="22"/>
        </w:rPr>
        <w:t>B activity, possibly exacerbating inflammation.</w:t>
      </w:r>
    </w:p>
    <w:p w14:paraId="04CC8FCE" w14:textId="77777777" w:rsidR="00674EFE" w:rsidRPr="00674EFE" w:rsidRDefault="00674EFE" w:rsidP="008E34A7">
      <w:pPr>
        <w:pStyle w:val="p1"/>
        <w:spacing w:line="360" w:lineRule="auto"/>
        <w:ind w:firstLine="720"/>
        <w:rPr>
          <w:rFonts w:ascii="Arial" w:hAnsi="Arial" w:cs="Arial"/>
          <w:color w:val="000000" w:themeColor="text1"/>
          <w:sz w:val="22"/>
          <w:szCs w:val="22"/>
        </w:rPr>
      </w:pPr>
    </w:p>
    <w:p w14:paraId="36B5835D" w14:textId="27D3035F" w:rsidR="00674EFE" w:rsidRPr="00674EFE" w:rsidRDefault="00674EFE" w:rsidP="008E34A7">
      <w:pPr>
        <w:pStyle w:val="p1"/>
        <w:spacing w:line="360" w:lineRule="auto"/>
        <w:ind w:firstLine="720"/>
        <w:rPr>
          <w:rFonts w:ascii="Arial" w:hAnsi="Arial" w:cs="Arial"/>
          <w:color w:val="000000" w:themeColor="text1"/>
          <w:sz w:val="22"/>
          <w:szCs w:val="22"/>
        </w:rPr>
      </w:pPr>
      <w:r w:rsidRPr="00674EFE">
        <w:rPr>
          <w:rFonts w:ascii="Arial" w:hAnsi="Arial" w:cs="Arial"/>
          <w:color w:val="000000" w:themeColor="text1"/>
          <w:sz w:val="22"/>
          <w:szCs w:val="22"/>
        </w:rPr>
        <w:t>CD4</w:t>
      </w:r>
      <w:r w:rsidR="00916BE2">
        <w:rPr>
          <w:rFonts w:ascii="Arial" w:hAnsi="Arial" w:cs="Arial"/>
          <w:color w:val="000000" w:themeColor="text1"/>
          <w:sz w:val="22"/>
          <w:szCs w:val="22"/>
        </w:rPr>
        <w:t>+</w:t>
      </w:r>
      <w:r w:rsidRPr="00674EFE">
        <w:rPr>
          <w:rFonts w:ascii="Arial" w:hAnsi="Arial" w:cs="Arial"/>
          <w:color w:val="000000" w:themeColor="text1"/>
          <w:sz w:val="22"/>
          <w:szCs w:val="22"/>
        </w:rPr>
        <w:t xml:space="preserve"> T cell loss is prevalent across all ages in septic patients. Cefuroxime appears to exacerbate this suppression, suggesting a detrimental effect of this antibiotic on CD4+ T cell populations during sepsis. Additionally, CD152 expression is lower in non-survivors (Monneret et al., 2003b), and both Cefuroxime and Meropenem increase its levels, potentially contributing to a lymphocyte anergy. In contrast, increased expression of CD274 (PD-L1) was observed, which could suppress immune function excessively, although this effect varies with antibiotic dosage; higher doses increase PD-L1 expression, potentially leading to immunosuppression.</w:t>
      </w:r>
    </w:p>
    <w:p w14:paraId="6C7D6318" w14:textId="77777777" w:rsidR="00674EFE" w:rsidRPr="00674EFE" w:rsidRDefault="00674EFE" w:rsidP="008E34A7">
      <w:pPr>
        <w:pStyle w:val="p1"/>
        <w:spacing w:line="360" w:lineRule="auto"/>
        <w:ind w:firstLine="720"/>
        <w:rPr>
          <w:rFonts w:ascii="Arial" w:hAnsi="Arial" w:cs="Arial"/>
          <w:color w:val="000000" w:themeColor="text1"/>
          <w:sz w:val="22"/>
          <w:szCs w:val="22"/>
        </w:rPr>
      </w:pPr>
    </w:p>
    <w:p w14:paraId="0A5766A4" w14:textId="67D63980" w:rsidR="004337D8" w:rsidRDefault="00674EFE" w:rsidP="008840B1">
      <w:pPr>
        <w:pStyle w:val="p1"/>
        <w:spacing w:line="360" w:lineRule="auto"/>
        <w:ind w:firstLine="720"/>
        <w:rPr>
          <w:rFonts w:ascii="Arial" w:hAnsi="Arial" w:cs="Arial"/>
          <w:color w:val="000000" w:themeColor="text1"/>
          <w:sz w:val="22"/>
          <w:szCs w:val="22"/>
        </w:rPr>
      </w:pPr>
      <w:r w:rsidRPr="00674EFE">
        <w:rPr>
          <w:rFonts w:ascii="Arial" w:hAnsi="Arial" w:cs="Arial"/>
          <w:color w:val="000000" w:themeColor="text1"/>
          <w:sz w:val="22"/>
          <w:szCs w:val="22"/>
        </w:rPr>
        <w:t xml:space="preserve">In patients who did not survive sepsis, there was a notable reduction in IL-4 levels (Wu et al., 2008). Both Cefuroxime and Meropenem are observed to increase IL-4 levels, which could indicate a beneficial role for these antibiotics in </w:t>
      </w:r>
      <w:r w:rsidR="00E52A86" w:rsidRPr="00674EFE">
        <w:rPr>
          <w:rFonts w:ascii="Arial" w:hAnsi="Arial" w:cs="Arial"/>
          <w:color w:val="000000" w:themeColor="text1"/>
          <w:sz w:val="22"/>
          <w:szCs w:val="22"/>
        </w:rPr>
        <w:t>favourably</w:t>
      </w:r>
      <w:r w:rsidRPr="00674EFE">
        <w:rPr>
          <w:rFonts w:ascii="Arial" w:hAnsi="Arial" w:cs="Arial"/>
          <w:color w:val="000000" w:themeColor="text1"/>
          <w:sz w:val="22"/>
          <w:szCs w:val="22"/>
        </w:rPr>
        <w:t xml:space="preserve"> modulating immune responses in septic patients. Regarding IL-10, although it is typically anti-inflammatory, its elevated levels in sepsis have been associated with increased mortality (Yang et al., 2023b), likely due to excessive immunosuppression. The administration of Cefuroxime and Meropenem, which both increase IL-10 levels, could potentially be detrimental by impairing effective immune responses during critical phases of sepsis. For CD279, higher expression of this exhaustion marker has been observed in sepsis, potentially leading to T cell dysfunction (Venet et al., 2012b). Antibiotics have been noted to increase the expression of PD-1, which could further contribute to immune cell exhaustion. Understanding how antibiotics influence the modulation of PD-1 is crucial for managing T cell viability and function in sepsis. This highlights the need for careful monitoring and management of immune exhaustion markers to improve treatment outcomes in septic patients.</w:t>
      </w:r>
    </w:p>
    <w:p w14:paraId="60D37166" w14:textId="77777777" w:rsidR="008840B1" w:rsidRDefault="008840B1" w:rsidP="008840B1">
      <w:pPr>
        <w:pStyle w:val="p1"/>
        <w:spacing w:line="360" w:lineRule="auto"/>
        <w:ind w:firstLine="720"/>
        <w:rPr>
          <w:rFonts w:ascii="Arial" w:hAnsi="Arial" w:cs="Arial"/>
          <w:color w:val="000000" w:themeColor="text1"/>
          <w:sz w:val="22"/>
          <w:szCs w:val="22"/>
        </w:rPr>
      </w:pPr>
    </w:p>
    <w:p w14:paraId="173D076D" w14:textId="77777777" w:rsidR="00E52A86" w:rsidRDefault="00E52A86" w:rsidP="008840B1">
      <w:pPr>
        <w:pStyle w:val="p1"/>
        <w:spacing w:line="360" w:lineRule="auto"/>
        <w:ind w:firstLine="720"/>
        <w:rPr>
          <w:ins w:id="33" w:author="Author"/>
          <w:rFonts w:ascii="Arial" w:hAnsi="Arial" w:cs="Arial"/>
          <w:color w:val="000000" w:themeColor="text1"/>
          <w:sz w:val="22"/>
          <w:szCs w:val="22"/>
        </w:rPr>
      </w:pPr>
    </w:p>
    <w:p w14:paraId="7717475E" w14:textId="77777777" w:rsidR="00154E7A" w:rsidRDefault="00154E7A" w:rsidP="008840B1">
      <w:pPr>
        <w:pStyle w:val="p1"/>
        <w:spacing w:line="360" w:lineRule="auto"/>
        <w:ind w:firstLine="720"/>
        <w:rPr>
          <w:rFonts w:ascii="Arial" w:hAnsi="Arial" w:cs="Arial"/>
          <w:color w:val="000000" w:themeColor="text1"/>
          <w:sz w:val="22"/>
          <w:szCs w:val="22"/>
        </w:rPr>
      </w:pPr>
    </w:p>
    <w:p w14:paraId="4A778988" w14:textId="77777777" w:rsidR="00E52A86" w:rsidRDefault="00E52A86" w:rsidP="008840B1">
      <w:pPr>
        <w:pStyle w:val="p1"/>
        <w:spacing w:line="360" w:lineRule="auto"/>
        <w:ind w:firstLine="720"/>
        <w:rPr>
          <w:rFonts w:ascii="Arial" w:hAnsi="Arial" w:cs="Arial"/>
          <w:color w:val="000000" w:themeColor="text1"/>
          <w:sz w:val="22"/>
          <w:szCs w:val="22"/>
        </w:rPr>
      </w:pPr>
    </w:p>
    <w:p w14:paraId="10E617A6" w14:textId="1149B2E2" w:rsidR="009D37F2" w:rsidRPr="007D330E" w:rsidRDefault="009D37F2" w:rsidP="009D37F2">
      <w:pPr>
        <w:pStyle w:val="Heading3"/>
        <w:shd w:val="clear" w:color="auto" w:fill="E6E6E6"/>
        <w:spacing w:line="360" w:lineRule="auto"/>
        <w:rPr>
          <w:sz w:val="24"/>
          <w:szCs w:val="24"/>
        </w:rPr>
      </w:pPr>
      <w:bookmarkStart w:id="34" w:name="_Toc177552077"/>
      <w:r>
        <w:rPr>
          <w:sz w:val="24"/>
          <w:szCs w:val="24"/>
        </w:rPr>
        <w:lastRenderedPageBreak/>
        <w:t>4.1 Limitations and Future work</w:t>
      </w:r>
      <w:bookmarkEnd w:id="34"/>
    </w:p>
    <w:p w14:paraId="074664AB" w14:textId="77777777" w:rsidR="009D37F2" w:rsidRPr="009D37F2" w:rsidRDefault="009D37F2" w:rsidP="008840B1">
      <w:pPr>
        <w:pStyle w:val="p1"/>
        <w:spacing w:line="360" w:lineRule="auto"/>
        <w:ind w:firstLine="720"/>
        <w:rPr>
          <w:rFonts w:ascii="Arial" w:hAnsi="Arial" w:cs="Arial"/>
          <w:b/>
          <w:bCs/>
          <w:color w:val="000000" w:themeColor="text1"/>
          <w:sz w:val="22"/>
          <w:szCs w:val="22"/>
        </w:rPr>
      </w:pPr>
    </w:p>
    <w:p w14:paraId="035DCC61" w14:textId="77777777" w:rsidR="00FA470C" w:rsidRPr="00B154B3" w:rsidRDefault="00FA470C" w:rsidP="00FA470C">
      <w:pPr>
        <w:pStyle w:val="p1"/>
        <w:spacing w:line="360" w:lineRule="auto"/>
        <w:ind w:firstLine="720"/>
        <w:rPr>
          <w:rFonts w:ascii="Arial" w:hAnsi="Arial" w:cs="Arial"/>
          <w:color w:val="000000" w:themeColor="text1"/>
          <w:sz w:val="22"/>
          <w:szCs w:val="22"/>
        </w:rPr>
      </w:pPr>
      <w:r w:rsidRPr="00B154B3">
        <w:rPr>
          <w:rFonts w:ascii="Arial" w:hAnsi="Arial" w:cs="Arial"/>
          <w:color w:val="000000" w:themeColor="text1"/>
          <w:sz w:val="22"/>
          <w:szCs w:val="22"/>
        </w:rPr>
        <w:t>The limited number of participants and diversity among both the sepsis patients and controls, encompassing variables such as duration of illness, nutritional status, and level of comorbidity, affected the study's outcomes. A longer-term study monitoring the progression of immune phenotypes would yield deeper insights. Furthermore, all in vitro tests were conducted using only one concentration and strain of HKB or CD3-CD28 beads. The study did not explore neutrophil function, which is commonly compromised in sepsis, nor did it examine the function of B cells. Data on intermediate and non-classical monocyte subsets were not included due to insufficient cell counts from the patients. Additionally, the measurement of cell surface markers on monocyte subsets to determine immune status in critically ill patients is not a common practice.</w:t>
      </w:r>
    </w:p>
    <w:p w14:paraId="4076466F" w14:textId="77777777" w:rsidR="00FA470C" w:rsidRPr="00B154B3" w:rsidRDefault="00FA470C" w:rsidP="00FA470C">
      <w:pPr>
        <w:pStyle w:val="p1"/>
        <w:spacing w:line="360" w:lineRule="auto"/>
        <w:ind w:firstLine="720"/>
        <w:rPr>
          <w:rFonts w:ascii="Arial" w:hAnsi="Arial" w:cs="Arial"/>
          <w:color w:val="000000" w:themeColor="text1"/>
          <w:sz w:val="22"/>
          <w:szCs w:val="22"/>
        </w:rPr>
      </w:pPr>
    </w:p>
    <w:p w14:paraId="1478D5B6" w14:textId="77777777" w:rsidR="00FA470C" w:rsidRPr="00B154B3" w:rsidRDefault="00FA470C" w:rsidP="00FA470C">
      <w:pPr>
        <w:pStyle w:val="p1"/>
        <w:spacing w:line="360" w:lineRule="auto"/>
        <w:ind w:firstLine="720"/>
        <w:rPr>
          <w:rFonts w:ascii="Arial" w:hAnsi="Arial" w:cs="Arial"/>
          <w:color w:val="000000" w:themeColor="text1"/>
          <w:sz w:val="22"/>
          <w:szCs w:val="22"/>
        </w:rPr>
      </w:pPr>
      <w:r w:rsidRPr="00B154B3">
        <w:rPr>
          <w:rFonts w:ascii="Arial" w:hAnsi="Arial" w:cs="Arial"/>
          <w:color w:val="000000" w:themeColor="text1"/>
          <w:sz w:val="22"/>
          <w:szCs w:val="22"/>
        </w:rPr>
        <w:t>While we analyzed the levels of ligands and receptors like PD-L1 and PD-1 using flow cytometry, we couldn't investigate their interactions or related pathways. Moreover, the in vitro response to stimuli such as LPS or CD3-CD28 beads might not accurately reflect the real-time changes in patients with infections.</w:t>
      </w:r>
    </w:p>
    <w:p w14:paraId="7AAB623B" w14:textId="77777777" w:rsidR="00FA470C" w:rsidRPr="00B154B3" w:rsidRDefault="00FA470C" w:rsidP="00FA470C">
      <w:pPr>
        <w:pStyle w:val="p1"/>
        <w:spacing w:line="360" w:lineRule="auto"/>
        <w:ind w:firstLine="720"/>
        <w:rPr>
          <w:rFonts w:ascii="Arial" w:hAnsi="Arial" w:cs="Arial"/>
          <w:color w:val="000000" w:themeColor="text1"/>
          <w:sz w:val="22"/>
          <w:szCs w:val="22"/>
        </w:rPr>
      </w:pPr>
    </w:p>
    <w:p w14:paraId="1BE47DB4" w14:textId="77777777" w:rsidR="00FA470C" w:rsidRPr="00B154B3" w:rsidRDefault="00FA470C" w:rsidP="00FA470C">
      <w:pPr>
        <w:pStyle w:val="p1"/>
        <w:spacing w:line="360" w:lineRule="auto"/>
        <w:ind w:firstLine="720"/>
        <w:rPr>
          <w:rFonts w:ascii="Arial" w:hAnsi="Arial" w:cs="Arial"/>
          <w:color w:val="000000" w:themeColor="text1"/>
          <w:sz w:val="22"/>
          <w:szCs w:val="22"/>
        </w:rPr>
      </w:pPr>
      <w:r w:rsidRPr="00B154B3">
        <w:rPr>
          <w:rFonts w:ascii="Arial" w:hAnsi="Arial" w:cs="Arial"/>
          <w:color w:val="000000" w:themeColor="text1"/>
          <w:sz w:val="22"/>
          <w:szCs w:val="22"/>
        </w:rPr>
        <w:t xml:space="preserve">An analysis using a broader array of markers could have identified additional potential therapeutic targets. </w:t>
      </w:r>
      <w:r>
        <w:rPr>
          <w:rFonts w:ascii="Arial" w:hAnsi="Arial" w:cs="Arial"/>
          <w:color w:val="000000" w:themeColor="text1"/>
          <w:sz w:val="22"/>
          <w:szCs w:val="22"/>
        </w:rPr>
        <w:t>Many</w:t>
      </w:r>
      <w:r w:rsidRPr="00B154B3">
        <w:rPr>
          <w:rFonts w:ascii="Arial" w:hAnsi="Arial" w:cs="Arial"/>
          <w:color w:val="000000" w:themeColor="text1"/>
          <w:sz w:val="22"/>
          <w:szCs w:val="22"/>
        </w:rPr>
        <w:t xml:space="preserve"> studies have explored the transcriptomic profile of immune cells during the perioperative period, but changes in transcription may not </w:t>
      </w:r>
      <w:r>
        <w:rPr>
          <w:rFonts w:ascii="Arial" w:hAnsi="Arial" w:cs="Arial"/>
          <w:color w:val="000000" w:themeColor="text1"/>
          <w:sz w:val="22"/>
          <w:szCs w:val="22"/>
        </w:rPr>
        <w:t>be reflected</w:t>
      </w:r>
      <w:r w:rsidRPr="00B154B3">
        <w:rPr>
          <w:rFonts w:ascii="Arial" w:hAnsi="Arial" w:cs="Arial"/>
          <w:color w:val="000000" w:themeColor="text1"/>
          <w:sz w:val="22"/>
          <w:szCs w:val="22"/>
        </w:rPr>
        <w:t xml:space="preserve"> those in cell surface protein/receptor expression, and bulk transcriptomics does not specifically evaluate the phenotype of individual cell subsets.</w:t>
      </w:r>
    </w:p>
    <w:p w14:paraId="182635E3" w14:textId="77777777" w:rsidR="00FA470C" w:rsidRPr="008840B1" w:rsidRDefault="00FA470C" w:rsidP="008840B1">
      <w:pPr>
        <w:pStyle w:val="p1"/>
        <w:spacing w:line="360" w:lineRule="auto"/>
        <w:ind w:firstLine="720"/>
        <w:rPr>
          <w:rFonts w:ascii="Arial" w:hAnsi="Arial" w:cs="Arial"/>
          <w:color w:val="000000" w:themeColor="text1"/>
          <w:sz w:val="22"/>
          <w:szCs w:val="22"/>
        </w:rPr>
      </w:pPr>
    </w:p>
    <w:p w14:paraId="304EEB08" w14:textId="62FFCC8F" w:rsidR="00927EE4" w:rsidRPr="00212FFB" w:rsidRDefault="00927EE4" w:rsidP="008E34A7">
      <w:pPr>
        <w:pStyle w:val="Heading1"/>
        <w:pBdr>
          <w:bottom w:val="single" w:sz="18" w:space="4" w:color="auto"/>
        </w:pBdr>
        <w:spacing w:line="360" w:lineRule="auto"/>
        <w:jc w:val="center"/>
        <w:rPr>
          <w:sz w:val="28"/>
          <w:szCs w:val="28"/>
        </w:rPr>
      </w:pPr>
      <w:bookmarkStart w:id="35" w:name="_Toc177552078"/>
      <w:r w:rsidRPr="0A6FCA6C">
        <w:rPr>
          <w:sz w:val="28"/>
          <w:szCs w:val="28"/>
        </w:rPr>
        <w:t>CONCLUSION</w:t>
      </w:r>
      <w:bookmarkEnd w:id="30"/>
      <w:bookmarkEnd w:id="31"/>
      <w:bookmarkEnd w:id="32"/>
      <w:bookmarkEnd w:id="35"/>
      <w:r w:rsidR="00FD7070" w:rsidRPr="0A6FCA6C">
        <w:rPr>
          <w:sz w:val="28"/>
          <w:szCs w:val="28"/>
        </w:rPr>
        <w:t xml:space="preserve"> </w:t>
      </w:r>
    </w:p>
    <w:p w14:paraId="779B0237" w14:textId="77777777" w:rsidR="005D5B8E" w:rsidRPr="00212FFB" w:rsidRDefault="005D5B8E" w:rsidP="008E34A7">
      <w:pPr>
        <w:pStyle w:val="p1"/>
        <w:spacing w:line="360" w:lineRule="auto"/>
        <w:rPr>
          <w:rFonts w:ascii="Arial" w:hAnsi="Arial" w:cs="Arial"/>
          <w:sz w:val="22"/>
          <w:szCs w:val="22"/>
        </w:rPr>
      </w:pPr>
    </w:p>
    <w:p w14:paraId="7C804D06" w14:textId="0267E531" w:rsidR="00E82636" w:rsidRPr="00674EFE" w:rsidRDefault="00E82636" w:rsidP="008E34A7">
      <w:pPr>
        <w:pStyle w:val="p1"/>
        <w:spacing w:line="360" w:lineRule="auto"/>
        <w:ind w:firstLine="720"/>
        <w:rPr>
          <w:rFonts w:ascii="Arial" w:hAnsi="Arial" w:cs="Arial"/>
          <w:color w:val="000000" w:themeColor="text1"/>
          <w:sz w:val="22"/>
          <w:szCs w:val="22"/>
        </w:rPr>
      </w:pPr>
      <w:r w:rsidRPr="00674EFE">
        <w:rPr>
          <w:rFonts w:ascii="Arial" w:hAnsi="Arial" w:cs="Arial"/>
          <w:color w:val="000000" w:themeColor="text1"/>
          <w:sz w:val="22"/>
          <w:szCs w:val="22"/>
        </w:rPr>
        <w:t xml:space="preserve">The interaction between </w:t>
      </w:r>
      <w:r w:rsidR="00FA470C">
        <w:rPr>
          <w:rFonts w:ascii="Arial" w:hAnsi="Arial" w:cs="Arial"/>
          <w:color w:val="000000" w:themeColor="text1"/>
          <w:sz w:val="22"/>
          <w:szCs w:val="22"/>
        </w:rPr>
        <w:t>immune function</w:t>
      </w:r>
      <w:r w:rsidRPr="00674EFE">
        <w:rPr>
          <w:rFonts w:ascii="Arial" w:hAnsi="Arial" w:cs="Arial"/>
          <w:color w:val="000000" w:themeColor="text1"/>
          <w:sz w:val="22"/>
          <w:szCs w:val="22"/>
        </w:rPr>
        <w:t xml:space="preserve"> and antibiotic treatment in sepsis reveals a nuanced landscape where antibiotics can simultaneously enhance and impair immune function. This underscores the necessity for careful clinical evaluation and approaches in the management of sepsis. By tailoring antibiotic use based on specific immune profiles, clinicians may improve outcomes for sepsis patients, leveraging beneficial effects while minimizing potential harms.</w:t>
      </w:r>
    </w:p>
    <w:p w14:paraId="5AEF5FC7" w14:textId="77777777" w:rsidR="00B154B3" w:rsidRPr="00B154B3" w:rsidRDefault="00B154B3" w:rsidP="00154E7A">
      <w:pPr>
        <w:pStyle w:val="p1"/>
        <w:spacing w:line="360" w:lineRule="auto"/>
        <w:rPr>
          <w:rFonts w:ascii="Arial" w:hAnsi="Arial" w:cs="Arial"/>
          <w:color w:val="000000" w:themeColor="text1"/>
          <w:sz w:val="22"/>
          <w:szCs w:val="22"/>
        </w:rPr>
      </w:pPr>
      <w:bookmarkStart w:id="36" w:name="_Toc22131291"/>
      <w:bookmarkStart w:id="37" w:name="_Toc22131380"/>
    </w:p>
    <w:p w14:paraId="50B71A56" w14:textId="67F63B42" w:rsidR="004803DE" w:rsidRPr="00B154B3" w:rsidRDefault="00B154B3" w:rsidP="00B154B3">
      <w:pPr>
        <w:pStyle w:val="p1"/>
        <w:spacing w:line="360" w:lineRule="auto"/>
        <w:ind w:firstLine="720"/>
        <w:rPr>
          <w:rFonts w:ascii="Arial" w:hAnsi="Arial" w:cs="Arial"/>
          <w:color w:val="000000" w:themeColor="text1"/>
          <w:sz w:val="22"/>
          <w:szCs w:val="22"/>
        </w:rPr>
      </w:pPr>
      <w:r w:rsidRPr="00B154B3">
        <w:rPr>
          <w:rFonts w:ascii="Arial" w:hAnsi="Arial" w:cs="Arial"/>
          <w:color w:val="000000" w:themeColor="text1"/>
          <w:sz w:val="22"/>
          <w:szCs w:val="22"/>
        </w:rPr>
        <w:t xml:space="preserve">Our results highlighted the detrimental effects of antibiotics on patients in an </w:t>
      </w:r>
      <w:r w:rsidRPr="00B154B3">
        <w:rPr>
          <w:rFonts w:ascii="Arial" w:hAnsi="Arial" w:cs="Arial"/>
          <w:i/>
          <w:iCs/>
          <w:color w:val="000000" w:themeColor="text1"/>
          <w:sz w:val="22"/>
          <w:szCs w:val="22"/>
        </w:rPr>
        <w:t>ex vivo</w:t>
      </w:r>
      <w:r w:rsidRPr="00B154B3">
        <w:rPr>
          <w:rFonts w:ascii="Arial" w:hAnsi="Arial" w:cs="Arial"/>
          <w:color w:val="000000" w:themeColor="text1"/>
          <w:sz w:val="22"/>
          <w:szCs w:val="22"/>
        </w:rPr>
        <w:t xml:space="preserve"> setting. Beta-lactam antibiotics </w:t>
      </w:r>
      <w:r w:rsidR="00FA470C">
        <w:rPr>
          <w:rFonts w:ascii="Arial" w:hAnsi="Arial" w:cs="Arial"/>
          <w:color w:val="000000" w:themeColor="text1"/>
          <w:sz w:val="22"/>
          <w:szCs w:val="22"/>
        </w:rPr>
        <w:t>exacerbated</w:t>
      </w:r>
      <w:r w:rsidR="00FA470C" w:rsidRPr="00B154B3">
        <w:rPr>
          <w:rFonts w:ascii="Arial" w:hAnsi="Arial" w:cs="Arial"/>
          <w:color w:val="000000" w:themeColor="text1"/>
          <w:sz w:val="22"/>
          <w:szCs w:val="22"/>
        </w:rPr>
        <w:t xml:space="preserve"> </w:t>
      </w:r>
      <w:r w:rsidR="008654AE">
        <w:rPr>
          <w:rFonts w:ascii="Arial" w:hAnsi="Arial" w:cs="Arial"/>
          <w:color w:val="000000" w:themeColor="text1"/>
          <w:sz w:val="22"/>
          <w:szCs w:val="22"/>
        </w:rPr>
        <w:t>features</w:t>
      </w:r>
      <w:r w:rsidRPr="00B154B3">
        <w:rPr>
          <w:rFonts w:ascii="Arial" w:hAnsi="Arial" w:cs="Arial"/>
          <w:color w:val="000000" w:themeColor="text1"/>
          <w:sz w:val="22"/>
          <w:szCs w:val="22"/>
        </w:rPr>
        <w:t xml:space="preserve"> of sepsis-induced immune dysfunction in monocytes and CD4 lymphocytes, particularly at higher dosages. The clinical significance of these findings </w:t>
      </w:r>
      <w:proofErr w:type="gramStart"/>
      <w:r w:rsidR="00AD0152">
        <w:rPr>
          <w:rFonts w:ascii="Arial" w:hAnsi="Arial" w:cs="Arial"/>
          <w:color w:val="000000" w:themeColor="text1"/>
          <w:sz w:val="22"/>
          <w:szCs w:val="22"/>
        </w:rPr>
        <w:t>warrant</w:t>
      </w:r>
      <w:proofErr w:type="gramEnd"/>
      <w:r w:rsidR="00AD0152">
        <w:rPr>
          <w:rFonts w:ascii="Arial" w:hAnsi="Arial" w:cs="Arial"/>
          <w:color w:val="000000" w:themeColor="text1"/>
          <w:sz w:val="22"/>
          <w:szCs w:val="22"/>
        </w:rPr>
        <w:t xml:space="preserve"> further</w:t>
      </w:r>
      <w:r w:rsidRPr="00B154B3">
        <w:rPr>
          <w:rFonts w:ascii="Arial" w:hAnsi="Arial" w:cs="Arial"/>
          <w:color w:val="000000" w:themeColor="text1"/>
          <w:sz w:val="22"/>
          <w:szCs w:val="22"/>
        </w:rPr>
        <w:t xml:space="preserve"> </w:t>
      </w:r>
      <w:r w:rsidR="00AD0152" w:rsidRPr="00B154B3">
        <w:rPr>
          <w:rFonts w:ascii="Arial" w:hAnsi="Arial" w:cs="Arial"/>
          <w:color w:val="000000" w:themeColor="text1"/>
          <w:sz w:val="22"/>
          <w:szCs w:val="22"/>
        </w:rPr>
        <w:t>investigat</w:t>
      </w:r>
      <w:r w:rsidR="00AD0152">
        <w:rPr>
          <w:rFonts w:ascii="Arial" w:hAnsi="Arial" w:cs="Arial"/>
          <w:color w:val="000000" w:themeColor="text1"/>
          <w:sz w:val="22"/>
          <w:szCs w:val="22"/>
        </w:rPr>
        <w:t>ion</w:t>
      </w:r>
      <w:r w:rsidRPr="00B154B3">
        <w:rPr>
          <w:rFonts w:ascii="Arial" w:hAnsi="Arial" w:cs="Arial"/>
          <w:color w:val="000000" w:themeColor="text1"/>
          <w:sz w:val="22"/>
          <w:szCs w:val="22"/>
        </w:rPr>
        <w:t>.</w:t>
      </w:r>
    </w:p>
    <w:p w14:paraId="38AF52D6" w14:textId="77777777" w:rsidR="004803DE" w:rsidRDefault="004803DE" w:rsidP="004803DE"/>
    <w:p w14:paraId="44FAE1A1" w14:textId="77777777" w:rsidR="004803DE" w:rsidRDefault="004803DE" w:rsidP="004803DE"/>
    <w:p w14:paraId="32F5B79F" w14:textId="77777777" w:rsidR="004803DE" w:rsidRDefault="004803DE" w:rsidP="004803DE"/>
    <w:p w14:paraId="0C9D9387" w14:textId="77777777" w:rsidR="004803DE" w:rsidRPr="004803DE" w:rsidRDefault="004803DE" w:rsidP="004803DE"/>
    <w:p w14:paraId="3715B14A" w14:textId="38666112" w:rsidR="00BC1E5A" w:rsidRPr="00212FFB" w:rsidRDefault="0024283D" w:rsidP="0A6FCA6C">
      <w:pPr>
        <w:pStyle w:val="Heading1"/>
        <w:pBdr>
          <w:bottom w:val="single" w:sz="18" w:space="4" w:color="auto"/>
        </w:pBdr>
        <w:spacing w:line="276" w:lineRule="auto"/>
        <w:jc w:val="center"/>
        <w:rPr>
          <w:sz w:val="28"/>
          <w:szCs w:val="28"/>
        </w:rPr>
      </w:pPr>
      <w:bookmarkStart w:id="38" w:name="_Toc177552079"/>
      <w:r w:rsidRPr="0A6FCA6C">
        <w:rPr>
          <w:sz w:val="28"/>
          <w:szCs w:val="28"/>
        </w:rPr>
        <w:t>ACKNOWLEDGEMENTS</w:t>
      </w:r>
      <w:bookmarkEnd w:id="36"/>
      <w:bookmarkEnd w:id="37"/>
      <w:bookmarkEnd w:id="38"/>
      <w:r w:rsidR="005D5B8E" w:rsidRPr="0A6FCA6C">
        <w:rPr>
          <w:sz w:val="28"/>
          <w:szCs w:val="28"/>
        </w:rPr>
        <w:t xml:space="preserve"> </w:t>
      </w:r>
    </w:p>
    <w:p w14:paraId="0E12039D" w14:textId="77777777" w:rsidR="00507B33" w:rsidRPr="00212FFB" w:rsidRDefault="00507B33" w:rsidP="00212FFB">
      <w:pPr>
        <w:spacing w:line="276" w:lineRule="auto"/>
        <w:rPr>
          <w:rFonts w:ascii="Arial" w:hAnsi="Arial" w:cs="Arial"/>
          <w:sz w:val="22"/>
          <w:szCs w:val="22"/>
        </w:rPr>
      </w:pPr>
    </w:p>
    <w:p w14:paraId="7656C1A2" w14:textId="33957BC1" w:rsidR="00543A34" w:rsidRPr="00543A34" w:rsidRDefault="00543A34" w:rsidP="00543A34">
      <w:pPr>
        <w:spacing w:line="276" w:lineRule="auto"/>
        <w:rPr>
          <w:rFonts w:ascii="Arial" w:hAnsi="Arial" w:cs="Arial"/>
          <w:sz w:val="22"/>
          <w:szCs w:val="22"/>
        </w:rPr>
      </w:pPr>
      <w:r w:rsidRPr="00543A34">
        <w:rPr>
          <w:rFonts w:ascii="Arial" w:hAnsi="Arial" w:cs="Arial"/>
          <w:sz w:val="22"/>
          <w:szCs w:val="22"/>
        </w:rPr>
        <w:t xml:space="preserve">I would like to </w:t>
      </w:r>
      <w:r w:rsidR="00FB4507">
        <w:rPr>
          <w:rFonts w:ascii="Arial" w:hAnsi="Arial" w:cs="Arial"/>
          <w:sz w:val="22"/>
          <w:szCs w:val="22"/>
          <w:lang w:val="en-US"/>
        </w:rPr>
        <w:t>thank to my supervisors,</w:t>
      </w:r>
      <w:r w:rsidRPr="00543A34">
        <w:rPr>
          <w:rFonts w:ascii="Arial" w:hAnsi="Arial" w:cs="Arial"/>
          <w:sz w:val="22"/>
          <w:szCs w:val="22"/>
        </w:rPr>
        <w:t xml:space="preserve"> D</w:t>
      </w:r>
      <w:r>
        <w:rPr>
          <w:rFonts w:ascii="Arial" w:hAnsi="Arial" w:cs="Arial"/>
          <w:sz w:val="22"/>
          <w:szCs w:val="22"/>
        </w:rPr>
        <w:t>r Nish Arulkumaran</w:t>
      </w:r>
      <w:r w:rsidRPr="00543A34">
        <w:rPr>
          <w:rFonts w:ascii="Arial" w:hAnsi="Arial" w:cs="Arial"/>
          <w:sz w:val="22"/>
          <w:szCs w:val="22"/>
        </w:rPr>
        <w:t xml:space="preserve">, </w:t>
      </w:r>
      <w:r>
        <w:rPr>
          <w:rFonts w:ascii="Arial" w:hAnsi="Arial" w:cs="Arial"/>
          <w:sz w:val="22"/>
          <w:szCs w:val="22"/>
        </w:rPr>
        <w:t>and Dr Timothy Snow</w:t>
      </w:r>
      <w:r w:rsidR="00FB4507">
        <w:rPr>
          <w:rFonts w:ascii="Arial" w:hAnsi="Arial" w:cs="Arial"/>
          <w:sz w:val="22"/>
          <w:szCs w:val="22"/>
          <w:lang w:val="en-US"/>
        </w:rPr>
        <w:t>,</w:t>
      </w:r>
      <w:r w:rsidRPr="00543A34">
        <w:rPr>
          <w:rFonts w:ascii="Arial" w:hAnsi="Arial" w:cs="Arial"/>
          <w:sz w:val="22"/>
          <w:szCs w:val="22"/>
        </w:rPr>
        <w:t xml:space="preserve"> for </w:t>
      </w:r>
      <w:r>
        <w:rPr>
          <w:rFonts w:ascii="Arial" w:hAnsi="Arial" w:cs="Arial"/>
          <w:sz w:val="22"/>
          <w:szCs w:val="22"/>
        </w:rPr>
        <w:t>th</w:t>
      </w:r>
      <w:r w:rsidR="00916BE2">
        <w:rPr>
          <w:rFonts w:ascii="Arial" w:hAnsi="Arial" w:cs="Arial"/>
          <w:sz w:val="22"/>
          <w:szCs w:val="22"/>
          <w:lang w:val="en-US"/>
        </w:rPr>
        <w:t>e</w:t>
      </w:r>
      <w:r>
        <w:rPr>
          <w:rFonts w:ascii="Arial" w:hAnsi="Arial" w:cs="Arial"/>
          <w:sz w:val="22"/>
          <w:szCs w:val="22"/>
        </w:rPr>
        <w:t xml:space="preserve"> </w:t>
      </w:r>
      <w:r w:rsidRPr="00543A34">
        <w:rPr>
          <w:rFonts w:ascii="Arial" w:hAnsi="Arial" w:cs="Arial"/>
          <w:sz w:val="22"/>
          <w:szCs w:val="22"/>
        </w:rPr>
        <w:t xml:space="preserve">support and guidance throughout the </w:t>
      </w:r>
      <w:r>
        <w:rPr>
          <w:rFonts w:ascii="Arial" w:hAnsi="Arial" w:cs="Arial"/>
          <w:sz w:val="22"/>
          <w:szCs w:val="22"/>
        </w:rPr>
        <w:t>project</w:t>
      </w:r>
      <w:r w:rsidRPr="00543A34">
        <w:rPr>
          <w:rFonts w:ascii="Arial" w:hAnsi="Arial" w:cs="Arial"/>
          <w:sz w:val="22"/>
          <w:szCs w:val="22"/>
        </w:rPr>
        <w:t xml:space="preserve">. </w:t>
      </w:r>
    </w:p>
    <w:p w14:paraId="794F6B2B" w14:textId="77777777" w:rsidR="00543A34" w:rsidRPr="00543A34" w:rsidRDefault="00543A34" w:rsidP="00543A34">
      <w:pPr>
        <w:spacing w:line="276" w:lineRule="auto"/>
        <w:rPr>
          <w:rFonts w:ascii="Arial" w:hAnsi="Arial" w:cs="Arial"/>
          <w:sz w:val="22"/>
          <w:szCs w:val="22"/>
        </w:rPr>
      </w:pPr>
    </w:p>
    <w:p w14:paraId="10B46BA4" w14:textId="060D5780" w:rsidR="00710A3C" w:rsidRPr="00212FFB" w:rsidRDefault="00543A34" w:rsidP="00543A34">
      <w:pPr>
        <w:spacing w:line="276" w:lineRule="auto"/>
        <w:rPr>
          <w:rFonts w:ascii="Arial" w:hAnsi="Arial" w:cs="Arial"/>
          <w:sz w:val="22"/>
          <w:szCs w:val="22"/>
        </w:rPr>
      </w:pPr>
      <w:r w:rsidRPr="00543A34">
        <w:rPr>
          <w:rFonts w:ascii="Arial" w:hAnsi="Arial" w:cs="Arial"/>
          <w:sz w:val="22"/>
          <w:szCs w:val="22"/>
        </w:rPr>
        <w:t xml:space="preserve">Special thanks also go to my lab colleagues at the </w:t>
      </w:r>
      <w:r w:rsidR="00AB4445" w:rsidRPr="00AB4445">
        <w:rPr>
          <w:rFonts w:ascii="Arial" w:hAnsi="Arial" w:cs="Arial"/>
          <w:sz w:val="22"/>
          <w:szCs w:val="22"/>
        </w:rPr>
        <w:t>Bloomsbury Institute for Intensive Care Medicine</w:t>
      </w:r>
      <w:r w:rsidRPr="00543A34">
        <w:rPr>
          <w:rFonts w:ascii="Arial" w:hAnsi="Arial" w:cs="Arial"/>
          <w:sz w:val="22"/>
          <w:szCs w:val="22"/>
        </w:rPr>
        <w:t>, whose collaboration and assistance were crucial to the success of this project.</w:t>
      </w:r>
    </w:p>
    <w:p w14:paraId="427FAB1B" w14:textId="77777777" w:rsidR="0024283D" w:rsidRPr="00212FFB" w:rsidRDefault="0024283D" w:rsidP="00212FFB">
      <w:pPr>
        <w:spacing w:line="276" w:lineRule="auto"/>
        <w:rPr>
          <w:rFonts w:ascii="Arial" w:hAnsi="Arial" w:cs="Arial"/>
          <w:sz w:val="22"/>
          <w:szCs w:val="22"/>
        </w:rPr>
      </w:pPr>
    </w:p>
    <w:p w14:paraId="36D3F7D6" w14:textId="77777777" w:rsidR="0024283D" w:rsidRPr="00212FFB" w:rsidRDefault="0024283D" w:rsidP="00212FFB">
      <w:pPr>
        <w:spacing w:line="276" w:lineRule="auto"/>
        <w:rPr>
          <w:rFonts w:ascii="Arial" w:hAnsi="Arial" w:cs="Arial"/>
          <w:sz w:val="22"/>
          <w:szCs w:val="22"/>
        </w:rPr>
      </w:pPr>
    </w:p>
    <w:p w14:paraId="7CD79C16" w14:textId="77777777" w:rsidR="0024283D" w:rsidRPr="00212FFB" w:rsidRDefault="0024283D" w:rsidP="00212FFB">
      <w:pPr>
        <w:spacing w:line="276" w:lineRule="auto"/>
        <w:rPr>
          <w:rFonts w:ascii="Arial" w:hAnsi="Arial" w:cs="Arial"/>
          <w:sz w:val="22"/>
          <w:szCs w:val="22"/>
        </w:rPr>
      </w:pPr>
    </w:p>
    <w:p w14:paraId="0C1AC15D" w14:textId="77777777" w:rsidR="00AB4445" w:rsidRDefault="00AB4445" w:rsidP="00AB4445">
      <w:pPr>
        <w:rPr>
          <w:lang w:eastAsia="en-GB" w:bidi="ar-SA"/>
        </w:rPr>
      </w:pPr>
      <w:bookmarkStart w:id="39" w:name="_Toc22131381"/>
    </w:p>
    <w:p w14:paraId="1145550A" w14:textId="77777777" w:rsidR="00AB4445" w:rsidRDefault="00AB4445" w:rsidP="00AB4445">
      <w:pPr>
        <w:rPr>
          <w:lang w:eastAsia="en-GB" w:bidi="ar-SA"/>
        </w:rPr>
      </w:pPr>
    </w:p>
    <w:p w14:paraId="38D91B5B" w14:textId="77777777" w:rsidR="00AB4445" w:rsidRDefault="00AB4445" w:rsidP="00AB4445">
      <w:pPr>
        <w:rPr>
          <w:lang w:eastAsia="en-GB" w:bidi="ar-SA"/>
        </w:rPr>
      </w:pPr>
    </w:p>
    <w:p w14:paraId="6B18D3FB" w14:textId="77777777" w:rsidR="00AB4445" w:rsidRDefault="00AB4445" w:rsidP="00AB4445">
      <w:pPr>
        <w:rPr>
          <w:lang w:eastAsia="en-GB" w:bidi="ar-SA"/>
        </w:rPr>
      </w:pPr>
    </w:p>
    <w:p w14:paraId="564824C3" w14:textId="77777777" w:rsidR="00AB4445" w:rsidRDefault="00AB4445" w:rsidP="00AB4445">
      <w:pPr>
        <w:rPr>
          <w:lang w:eastAsia="en-GB" w:bidi="ar-SA"/>
        </w:rPr>
      </w:pPr>
    </w:p>
    <w:p w14:paraId="194A653C" w14:textId="77777777" w:rsidR="00AB4445" w:rsidRDefault="00AB4445" w:rsidP="00AB4445">
      <w:pPr>
        <w:rPr>
          <w:lang w:eastAsia="en-GB" w:bidi="ar-SA"/>
        </w:rPr>
      </w:pPr>
    </w:p>
    <w:p w14:paraId="4D9D8493" w14:textId="77777777" w:rsidR="00AB4445" w:rsidRDefault="00AB4445" w:rsidP="00AB4445">
      <w:pPr>
        <w:rPr>
          <w:lang w:eastAsia="en-GB" w:bidi="ar-SA"/>
        </w:rPr>
      </w:pPr>
    </w:p>
    <w:p w14:paraId="5C98CE10" w14:textId="77777777" w:rsidR="00AB4445" w:rsidRDefault="00AB4445" w:rsidP="00AB4445">
      <w:pPr>
        <w:rPr>
          <w:lang w:eastAsia="en-GB" w:bidi="ar-SA"/>
        </w:rPr>
      </w:pPr>
    </w:p>
    <w:p w14:paraId="6B837D88" w14:textId="77777777" w:rsidR="00AB4445" w:rsidRDefault="00AB4445" w:rsidP="00AB4445">
      <w:pPr>
        <w:rPr>
          <w:lang w:eastAsia="en-GB" w:bidi="ar-SA"/>
        </w:rPr>
      </w:pPr>
    </w:p>
    <w:p w14:paraId="278BC67D" w14:textId="77777777" w:rsidR="00AB4445" w:rsidRDefault="00AB4445" w:rsidP="00AB4445">
      <w:pPr>
        <w:rPr>
          <w:lang w:eastAsia="en-GB" w:bidi="ar-SA"/>
        </w:rPr>
      </w:pPr>
    </w:p>
    <w:p w14:paraId="1BD3D45C" w14:textId="77777777" w:rsidR="00AB4445" w:rsidRDefault="00AB4445" w:rsidP="00AB4445">
      <w:pPr>
        <w:rPr>
          <w:lang w:eastAsia="en-GB" w:bidi="ar-SA"/>
        </w:rPr>
      </w:pPr>
    </w:p>
    <w:p w14:paraId="4AD24BD0" w14:textId="77777777" w:rsidR="00AB4445" w:rsidRDefault="00AB4445" w:rsidP="00AB4445">
      <w:pPr>
        <w:rPr>
          <w:lang w:eastAsia="en-GB" w:bidi="ar-SA"/>
        </w:rPr>
      </w:pPr>
    </w:p>
    <w:p w14:paraId="791D2C09" w14:textId="77777777" w:rsidR="00AB4445" w:rsidRDefault="00AB4445" w:rsidP="00AB4445">
      <w:pPr>
        <w:rPr>
          <w:lang w:eastAsia="en-GB" w:bidi="ar-SA"/>
        </w:rPr>
      </w:pPr>
    </w:p>
    <w:p w14:paraId="02E1036C" w14:textId="77777777" w:rsidR="00AB4445" w:rsidRDefault="00AB4445" w:rsidP="00AB4445">
      <w:pPr>
        <w:rPr>
          <w:lang w:eastAsia="en-GB" w:bidi="ar-SA"/>
        </w:rPr>
      </w:pPr>
    </w:p>
    <w:p w14:paraId="5F2B34BC" w14:textId="77777777" w:rsidR="00AB4445" w:rsidRDefault="00AB4445" w:rsidP="00AB4445">
      <w:pPr>
        <w:rPr>
          <w:lang w:eastAsia="en-GB" w:bidi="ar-SA"/>
        </w:rPr>
      </w:pPr>
    </w:p>
    <w:p w14:paraId="7DAAAE27" w14:textId="77777777" w:rsidR="00AB4445" w:rsidRDefault="00AB4445" w:rsidP="00AB4445">
      <w:pPr>
        <w:rPr>
          <w:lang w:eastAsia="en-GB" w:bidi="ar-SA"/>
        </w:rPr>
      </w:pPr>
    </w:p>
    <w:p w14:paraId="39C1A39C" w14:textId="77777777" w:rsidR="00AB4445" w:rsidRDefault="00AB4445" w:rsidP="00AB4445">
      <w:pPr>
        <w:rPr>
          <w:lang w:eastAsia="en-GB" w:bidi="ar-SA"/>
        </w:rPr>
      </w:pPr>
    </w:p>
    <w:p w14:paraId="43CC9A2F" w14:textId="77777777" w:rsidR="00AB4445" w:rsidRDefault="00AB4445" w:rsidP="00AB4445">
      <w:pPr>
        <w:rPr>
          <w:lang w:eastAsia="en-GB" w:bidi="ar-SA"/>
        </w:rPr>
      </w:pPr>
    </w:p>
    <w:p w14:paraId="143F84B1" w14:textId="77777777" w:rsidR="00AB4445" w:rsidRDefault="00AB4445" w:rsidP="00AB4445">
      <w:pPr>
        <w:rPr>
          <w:lang w:eastAsia="en-GB" w:bidi="ar-SA"/>
        </w:rPr>
      </w:pPr>
    </w:p>
    <w:p w14:paraId="130787E3" w14:textId="77777777" w:rsidR="00AB4445" w:rsidRDefault="00AB4445" w:rsidP="00AB4445">
      <w:pPr>
        <w:rPr>
          <w:lang w:eastAsia="en-GB" w:bidi="ar-SA"/>
        </w:rPr>
      </w:pPr>
    </w:p>
    <w:p w14:paraId="25A7A98A" w14:textId="77777777" w:rsidR="00AB4445" w:rsidRDefault="00AB4445" w:rsidP="00AB4445">
      <w:pPr>
        <w:rPr>
          <w:lang w:eastAsia="en-GB" w:bidi="ar-SA"/>
        </w:rPr>
      </w:pPr>
    </w:p>
    <w:p w14:paraId="5DED13FC" w14:textId="77777777" w:rsidR="00AB4445" w:rsidRDefault="00AB4445" w:rsidP="00AB4445">
      <w:pPr>
        <w:rPr>
          <w:lang w:eastAsia="en-GB" w:bidi="ar-SA"/>
        </w:rPr>
      </w:pPr>
    </w:p>
    <w:p w14:paraId="73C97231" w14:textId="77777777" w:rsidR="00AB4445" w:rsidRDefault="00AB4445" w:rsidP="00AB4445">
      <w:pPr>
        <w:rPr>
          <w:lang w:eastAsia="en-GB" w:bidi="ar-SA"/>
        </w:rPr>
      </w:pPr>
    </w:p>
    <w:p w14:paraId="146906EC" w14:textId="2BC90031" w:rsidR="00AB4445" w:rsidRDefault="00AB4445" w:rsidP="00AB4445">
      <w:pPr>
        <w:rPr>
          <w:lang w:eastAsia="en-GB" w:bidi="ar-SA"/>
        </w:rPr>
      </w:pPr>
    </w:p>
    <w:p w14:paraId="722DF9A7" w14:textId="77777777" w:rsidR="00AB4445" w:rsidRDefault="00AB4445" w:rsidP="00AB4445">
      <w:pPr>
        <w:rPr>
          <w:lang w:eastAsia="en-GB" w:bidi="ar-SA"/>
        </w:rPr>
      </w:pPr>
    </w:p>
    <w:p w14:paraId="7B9922B4" w14:textId="77777777" w:rsidR="00AB4445" w:rsidRDefault="00AB4445" w:rsidP="00AB4445">
      <w:pPr>
        <w:rPr>
          <w:lang w:eastAsia="en-GB" w:bidi="ar-SA"/>
        </w:rPr>
      </w:pPr>
    </w:p>
    <w:p w14:paraId="5CF2370A" w14:textId="77777777" w:rsidR="00AB4445" w:rsidRDefault="00AB4445" w:rsidP="00AB4445">
      <w:pPr>
        <w:rPr>
          <w:lang w:eastAsia="en-GB" w:bidi="ar-SA"/>
        </w:rPr>
      </w:pPr>
    </w:p>
    <w:p w14:paraId="67928946" w14:textId="77777777" w:rsidR="00AB4445" w:rsidRDefault="00AB4445" w:rsidP="00AB4445">
      <w:pPr>
        <w:rPr>
          <w:lang w:eastAsia="en-GB" w:bidi="ar-SA"/>
        </w:rPr>
      </w:pPr>
    </w:p>
    <w:p w14:paraId="220D3079" w14:textId="77777777" w:rsidR="00AB4445" w:rsidRDefault="00AB4445" w:rsidP="00AB4445">
      <w:pPr>
        <w:rPr>
          <w:lang w:eastAsia="en-GB" w:bidi="ar-SA"/>
        </w:rPr>
      </w:pPr>
    </w:p>
    <w:p w14:paraId="5448E782" w14:textId="77777777" w:rsidR="00AB4445" w:rsidRDefault="00AB4445" w:rsidP="00AB4445">
      <w:pPr>
        <w:rPr>
          <w:lang w:eastAsia="en-GB" w:bidi="ar-SA"/>
        </w:rPr>
      </w:pPr>
    </w:p>
    <w:p w14:paraId="5E21EBCB" w14:textId="77777777" w:rsidR="00AB4445" w:rsidRDefault="00AB4445" w:rsidP="00AB4445">
      <w:pPr>
        <w:rPr>
          <w:lang w:eastAsia="en-GB" w:bidi="ar-SA"/>
        </w:rPr>
      </w:pPr>
    </w:p>
    <w:p w14:paraId="1E147CBE" w14:textId="77777777" w:rsidR="00AB4445" w:rsidRDefault="00AB4445" w:rsidP="00AB4445">
      <w:pPr>
        <w:rPr>
          <w:lang w:eastAsia="en-GB" w:bidi="ar-SA"/>
        </w:rPr>
      </w:pPr>
    </w:p>
    <w:p w14:paraId="0E40B214" w14:textId="77777777" w:rsidR="00AB4445" w:rsidRDefault="00AB4445" w:rsidP="00AB4445">
      <w:pPr>
        <w:rPr>
          <w:lang w:eastAsia="en-GB" w:bidi="ar-SA"/>
        </w:rPr>
      </w:pPr>
    </w:p>
    <w:p w14:paraId="6F53B584" w14:textId="77777777" w:rsidR="00AB4445" w:rsidRDefault="00AB4445" w:rsidP="00AB4445">
      <w:pPr>
        <w:rPr>
          <w:lang w:eastAsia="en-GB" w:bidi="ar-SA"/>
        </w:rPr>
      </w:pPr>
    </w:p>
    <w:p w14:paraId="5A0CF7D7" w14:textId="77777777" w:rsidR="00AB4445" w:rsidRDefault="00AB4445" w:rsidP="00AB4445">
      <w:pPr>
        <w:rPr>
          <w:lang w:eastAsia="en-GB" w:bidi="ar-SA"/>
        </w:rPr>
      </w:pPr>
    </w:p>
    <w:p w14:paraId="32BC94E2" w14:textId="77777777" w:rsidR="00AB4445" w:rsidRDefault="00AB4445" w:rsidP="00AB4445">
      <w:pPr>
        <w:rPr>
          <w:lang w:eastAsia="en-GB" w:bidi="ar-SA"/>
        </w:rPr>
      </w:pPr>
    </w:p>
    <w:p w14:paraId="13885038" w14:textId="77777777" w:rsidR="00FB031A" w:rsidRDefault="00FB031A" w:rsidP="00AB4445">
      <w:pPr>
        <w:rPr>
          <w:lang w:eastAsia="en-GB" w:bidi="ar-SA"/>
        </w:rPr>
      </w:pPr>
    </w:p>
    <w:p w14:paraId="157B123A" w14:textId="77777777" w:rsidR="00FB031A" w:rsidRPr="00AB4445" w:rsidRDefault="00FB031A" w:rsidP="00AB4445">
      <w:pPr>
        <w:rPr>
          <w:lang w:eastAsia="en-GB" w:bidi="ar-SA"/>
        </w:rPr>
      </w:pPr>
    </w:p>
    <w:p w14:paraId="09F781C8" w14:textId="21462EC0" w:rsidR="00106AA4" w:rsidRPr="00212FFB" w:rsidRDefault="004E2A4E" w:rsidP="0A6FCA6C">
      <w:pPr>
        <w:pStyle w:val="Heading1"/>
        <w:pBdr>
          <w:bottom w:val="single" w:sz="18" w:space="3" w:color="auto"/>
        </w:pBdr>
        <w:spacing w:line="276" w:lineRule="auto"/>
        <w:jc w:val="center"/>
        <w:rPr>
          <w:sz w:val="28"/>
          <w:szCs w:val="28"/>
        </w:rPr>
      </w:pPr>
      <w:bookmarkStart w:id="40" w:name="_Toc177552080"/>
      <w:r w:rsidRPr="0A6FCA6C">
        <w:rPr>
          <w:sz w:val="28"/>
          <w:szCs w:val="28"/>
        </w:rPr>
        <w:lastRenderedPageBreak/>
        <w:t>REF</w:t>
      </w:r>
      <w:r w:rsidR="7AAE2FFE" w:rsidRPr="0A6FCA6C">
        <w:rPr>
          <w:sz w:val="28"/>
          <w:szCs w:val="28"/>
        </w:rPr>
        <w:t>E</w:t>
      </w:r>
      <w:r w:rsidRPr="0A6FCA6C">
        <w:rPr>
          <w:sz w:val="28"/>
          <w:szCs w:val="28"/>
        </w:rPr>
        <w:t>RENCES</w:t>
      </w:r>
      <w:bookmarkEnd w:id="39"/>
      <w:bookmarkEnd w:id="40"/>
    </w:p>
    <w:p w14:paraId="69F91CEF" w14:textId="77777777" w:rsidR="00E52A86" w:rsidRDefault="00E52A86">
      <w:pPr>
        <w:rPr>
          <w:rFonts w:ascii="Arial" w:hAnsi="Arial" w:cs="Arial"/>
          <w:color w:val="FF0000"/>
          <w:sz w:val="22"/>
          <w:szCs w:val="22"/>
        </w:rPr>
      </w:pPr>
    </w:p>
    <w:p w14:paraId="2082DAB7" w14:textId="77777777" w:rsidR="00916BE2" w:rsidRPr="00AB4445" w:rsidRDefault="00916BE2" w:rsidP="00AB4445">
      <w:pPr>
        <w:spacing w:after="240"/>
      </w:pPr>
      <w:r w:rsidRPr="00AB4445">
        <w:rPr>
          <w:color w:val="000000"/>
        </w:rPr>
        <w:t xml:space="preserve">A, C., Travers, P., Walport, M. and Shlomchik, M.J. (2018). </w:t>
      </w:r>
      <w:r w:rsidRPr="00AB4445">
        <w:rPr>
          <w:i/>
          <w:iCs/>
          <w:color w:val="000000"/>
        </w:rPr>
        <w:t>Principles of innate and adaptive immunity</w:t>
      </w:r>
      <w:r w:rsidRPr="00AB4445">
        <w:rPr>
          <w:color w:val="000000"/>
        </w:rPr>
        <w:t>. [online] Nih.gov. Available at: https://www.ncbi.nlm.nih.gov/books/NBK27090/.</w:t>
      </w:r>
    </w:p>
    <w:p w14:paraId="570D5F71" w14:textId="77777777" w:rsidR="00916BE2" w:rsidRPr="00AB4445" w:rsidRDefault="00916BE2" w:rsidP="00AB4445">
      <w:pPr>
        <w:spacing w:after="240"/>
      </w:pPr>
      <w:r w:rsidRPr="00AB4445">
        <w:rPr>
          <w:color w:val="000000"/>
        </w:rPr>
        <w:t xml:space="preserve">Althuwaiqeb, S.A. and Bordoni, B. (2022). </w:t>
      </w:r>
      <w:r w:rsidRPr="00AB4445">
        <w:rPr>
          <w:i/>
          <w:iCs/>
          <w:color w:val="000000"/>
        </w:rPr>
        <w:t>Histology, B Cell Lymphocyte</w:t>
      </w:r>
      <w:r w:rsidRPr="00AB4445">
        <w:rPr>
          <w:color w:val="000000"/>
        </w:rPr>
        <w:t>. [online] PubMed. Available at: https://www.ncbi.nlm.nih.gov/books/NBK560905/#:~:text=Generally%2C%20B%2Dcell%20is%20a.</w:t>
      </w:r>
    </w:p>
    <w:p w14:paraId="37135E66" w14:textId="77777777" w:rsidR="00916BE2" w:rsidRPr="00AB4445" w:rsidRDefault="00916BE2" w:rsidP="00AB4445">
      <w:pPr>
        <w:spacing w:after="240"/>
      </w:pPr>
      <w:r w:rsidRPr="00AB4445">
        <w:rPr>
          <w:color w:val="000000"/>
        </w:rPr>
        <w:t xml:space="preserve">Alves-Filho, J.C., Spiller, F. and Cunha, F.Q. (2010). NEUTROPHIL PARALYSIS IN SEPSIS. </w:t>
      </w:r>
      <w:r w:rsidRPr="00AB4445">
        <w:rPr>
          <w:i/>
          <w:iCs/>
          <w:color w:val="000000"/>
        </w:rPr>
        <w:t>Shock</w:t>
      </w:r>
      <w:r w:rsidRPr="00AB4445">
        <w:rPr>
          <w:color w:val="000000"/>
        </w:rPr>
        <w:t>, 34(Suppl 1), pp.15–21. doi:https://doi.org/10.1097/shk.0b013e3181e7e61b.</w:t>
      </w:r>
    </w:p>
    <w:p w14:paraId="7D193B8E" w14:textId="77777777" w:rsidR="00916BE2" w:rsidRPr="00AB4445" w:rsidRDefault="00916BE2" w:rsidP="00AB4445">
      <w:pPr>
        <w:spacing w:after="240"/>
      </w:pPr>
      <w:r w:rsidRPr="00AB4445">
        <w:rPr>
          <w:color w:val="000000"/>
        </w:rPr>
        <w:t xml:space="preserve">Anderson, R., Tintinger, G., Cockeran, R., Potjo, M. and Feldman, C. (2010). Beneficial and Harmful Interactions of Antibiotics with Microbial Pathogens and the Host Innate Immune System. </w:t>
      </w:r>
      <w:r w:rsidRPr="00AB4445">
        <w:rPr>
          <w:i/>
          <w:iCs/>
          <w:color w:val="000000"/>
        </w:rPr>
        <w:t>Pharmaceuticals</w:t>
      </w:r>
      <w:r w:rsidRPr="00AB4445">
        <w:rPr>
          <w:color w:val="000000"/>
        </w:rPr>
        <w:t>, 3(5), pp.1694–1710. doi:https://doi.org/10.3390/ph3051694.</w:t>
      </w:r>
    </w:p>
    <w:p w14:paraId="4C0EA1E2" w14:textId="77777777" w:rsidR="00916BE2" w:rsidRPr="00AB4445" w:rsidRDefault="00916BE2" w:rsidP="00AB4445">
      <w:pPr>
        <w:spacing w:after="240"/>
      </w:pPr>
      <w:r w:rsidRPr="00AB4445">
        <w:rPr>
          <w:color w:val="000000"/>
        </w:rPr>
        <w:t xml:space="preserve">Arthur, T., Waller, A.V., Loye, R., Ryckaert, F., Cesar, A., Saleem, N., Roy, R., Whittle, J., Al-Hindawi, A., Das, A., Singer, M., Brealey, D. and Nishkantha Arulkumaran (2024). Early dynamic changes to monocytes following major surgery are associated with subsequent infections. </w:t>
      </w:r>
      <w:r w:rsidRPr="00AB4445">
        <w:rPr>
          <w:i/>
          <w:iCs/>
          <w:color w:val="000000"/>
        </w:rPr>
        <w:t>Frontiers in immunology</w:t>
      </w:r>
      <w:r w:rsidRPr="00AB4445">
        <w:rPr>
          <w:color w:val="000000"/>
        </w:rPr>
        <w:t>, 15. doi:https://doi.org/10.3389/fimmu.2024.1352556.</w:t>
      </w:r>
    </w:p>
    <w:p w14:paraId="68653922" w14:textId="77777777" w:rsidR="00916BE2" w:rsidRPr="00AB4445" w:rsidRDefault="00916BE2" w:rsidP="00AB4445">
      <w:pPr>
        <w:spacing w:after="240"/>
      </w:pPr>
      <w:r w:rsidRPr="00AB4445">
        <w:rPr>
          <w:color w:val="000000"/>
        </w:rPr>
        <w:t xml:space="preserve">Barnes, J., Hunter, J., Harris, S., Shankar-Hari, M., Diouf, E., Jammer, I., Kalkman, C., Klein, A.A., Corcoran, T., Dieleman, S., Grocott, M.P.W., Mythen, M.G., Myles, P., Gan, T.J., Kurz, A., Peyton, P., Sessler, D., Tramèr, M., Cyna, A. and De Oliveira, G.S. (2019). Systematic review and consensus definitions for the Standardised Endpoints in Perioperative Medicine (StEP) initiative: infection and sepsis. </w:t>
      </w:r>
      <w:r w:rsidRPr="00AB4445">
        <w:rPr>
          <w:i/>
          <w:iCs/>
          <w:color w:val="000000"/>
        </w:rPr>
        <w:t>British Journal of Anaesthesia</w:t>
      </w:r>
      <w:r w:rsidRPr="00AB4445">
        <w:rPr>
          <w:color w:val="000000"/>
        </w:rPr>
        <w:t>, 122(4), pp.500–508. doi:https://doi.org/10.1016/j.bja.2019.01.009.</w:t>
      </w:r>
    </w:p>
    <w:p w14:paraId="0E4DCBFC" w14:textId="77777777" w:rsidR="00916BE2" w:rsidRPr="00AB4445" w:rsidRDefault="00916BE2" w:rsidP="00AB4445">
      <w:pPr>
        <w:spacing w:after="240"/>
      </w:pPr>
      <w:r w:rsidRPr="00AB4445">
        <w:rPr>
          <w:color w:val="000000"/>
        </w:rPr>
        <w:t xml:space="preserve">Barnhill, A.E., Brewer, M.T. and Carlson, S.A. (2012). Adverse Effects of Antimicrobials via Predictable or Idiosyncratic Inhibition of Host Mitochondrial Components. </w:t>
      </w:r>
      <w:r w:rsidRPr="00AB4445">
        <w:rPr>
          <w:i/>
          <w:iCs/>
          <w:color w:val="000000"/>
        </w:rPr>
        <w:t>Antimicrobial Agents and Chemotherapy</w:t>
      </w:r>
      <w:r w:rsidRPr="00AB4445">
        <w:rPr>
          <w:color w:val="000000"/>
        </w:rPr>
        <w:t>, 56(8), pp.4046–4051. doi:https://doi.org/10.1128/aac.00678-12.</w:t>
      </w:r>
    </w:p>
    <w:p w14:paraId="599734F9" w14:textId="77777777" w:rsidR="00916BE2" w:rsidRPr="00AB4445" w:rsidRDefault="00916BE2" w:rsidP="00AB4445">
      <w:pPr>
        <w:spacing w:after="240"/>
      </w:pPr>
      <w:r w:rsidRPr="00AB4445">
        <w:rPr>
          <w:color w:val="000000"/>
        </w:rPr>
        <w:t xml:space="preserve">Barnhill, A.E., Brewer, M.T. and Carlson, S.A. (2012). Adverse Effects of Antimicrobials via Predictable or Idiosyncratic Inhibition of Host Mitochondrial Components. </w:t>
      </w:r>
      <w:r w:rsidRPr="00AB4445">
        <w:rPr>
          <w:i/>
          <w:iCs/>
          <w:color w:val="000000"/>
        </w:rPr>
        <w:t>Antimicrobial Agents and Chemotherapy</w:t>
      </w:r>
      <w:r w:rsidRPr="00AB4445">
        <w:rPr>
          <w:color w:val="000000"/>
        </w:rPr>
        <w:t>, 56(8), pp.4046–4051. doi:https://doi.org/10.1128/aac.00678-12.</w:t>
      </w:r>
    </w:p>
    <w:p w14:paraId="18D817AA" w14:textId="77777777" w:rsidR="00916BE2" w:rsidRPr="00AB4445" w:rsidRDefault="00916BE2" w:rsidP="00AB4445">
      <w:pPr>
        <w:spacing w:after="240"/>
      </w:pPr>
      <w:r w:rsidRPr="00AB4445">
        <w:rPr>
          <w:color w:val="000000"/>
        </w:rPr>
        <w:t xml:space="preserve">Bloos, F., Rüddel, H., Thomas-Rüddel, D., Schwarzkopf, D., Pausch, C., Harbarth, S., Schreiber, T., Gründling, M., Marshall, J., Simon, P., Levy, M.M., Weiss, M., Weyland, A., Gerlach, H., Schürholz, T., Engel, C., Matthäus-Krämer, C., Scheer, C., Bach, F. and Riessen, R. (2017). Effect of a multifaceted educational intervention for anti-infectious measures on sepsis mortality: a cluster randomized trial. </w:t>
      </w:r>
      <w:r w:rsidRPr="00AB4445">
        <w:rPr>
          <w:i/>
          <w:iCs/>
          <w:color w:val="000000"/>
        </w:rPr>
        <w:t>Intensive Care Medicine</w:t>
      </w:r>
      <w:r w:rsidRPr="00AB4445">
        <w:rPr>
          <w:color w:val="000000"/>
        </w:rPr>
        <w:t>, 43(11), pp.1602–1612. doi:https://doi.org/10.1007/s00134-017-4782-4.</w:t>
      </w:r>
    </w:p>
    <w:p w14:paraId="35109B1E" w14:textId="77777777" w:rsidR="00916BE2" w:rsidRPr="00AB4445" w:rsidRDefault="00916BE2" w:rsidP="00AB4445">
      <w:pPr>
        <w:spacing w:after="240"/>
      </w:pPr>
      <w:r w:rsidRPr="00AB4445">
        <w:rPr>
          <w:color w:val="000000"/>
        </w:rPr>
        <w:t xml:space="preserve">Boekstegers, P., Weidenhöfer, St., Pilz, G. and Werdan, K. (1991). Peripheral oxygen availability within skeletal muscle in sepsis and septic shock: Comparison to limited infection and cardiogenic shock. </w:t>
      </w:r>
      <w:r w:rsidRPr="00AB4445">
        <w:rPr>
          <w:i/>
          <w:iCs/>
          <w:color w:val="000000"/>
        </w:rPr>
        <w:t>Infection</w:t>
      </w:r>
      <w:r w:rsidRPr="00AB4445">
        <w:rPr>
          <w:color w:val="000000"/>
        </w:rPr>
        <w:t>, 19(5), pp.317–323. doi:https://doi.org/10.1007/bf01645355.</w:t>
      </w:r>
    </w:p>
    <w:p w14:paraId="591B96E1" w14:textId="77777777" w:rsidR="00916BE2" w:rsidRPr="00AB4445" w:rsidRDefault="00916BE2" w:rsidP="00AB4445">
      <w:pPr>
        <w:spacing w:after="240"/>
      </w:pPr>
      <w:r w:rsidRPr="00AB4445">
        <w:rPr>
          <w:color w:val="000000"/>
        </w:rPr>
        <w:t xml:space="preserve">Böhrer, H., Qiu, F., Zimmermann, T., Zhang, Y., Jllmer, T., Männel, D., Böttiger, B.W., Stern, D.M., Waldherr, R., Saeger, H.D., Ziegler, R., Bierhaus, A., Martin, E. and Nawroth, P.P. (1997). Role of NFkappaB in the mortality of sepsis. </w:t>
      </w:r>
      <w:r w:rsidRPr="00AB4445">
        <w:rPr>
          <w:i/>
          <w:iCs/>
          <w:color w:val="000000"/>
        </w:rPr>
        <w:t>The Journal of Clinical Investigation</w:t>
      </w:r>
      <w:r w:rsidRPr="00AB4445">
        <w:rPr>
          <w:color w:val="000000"/>
        </w:rPr>
        <w:t>, [online] 100(5), pp.972–985. doi:https://doi.org/10.1172/JCI119648.</w:t>
      </w:r>
    </w:p>
    <w:p w14:paraId="12780C6F" w14:textId="77777777" w:rsidR="00916BE2" w:rsidRPr="00AB4445" w:rsidRDefault="00916BE2" w:rsidP="00AB4445">
      <w:pPr>
        <w:spacing w:after="240"/>
      </w:pPr>
      <w:r w:rsidRPr="00AB4445">
        <w:rPr>
          <w:color w:val="000000"/>
        </w:rPr>
        <w:lastRenderedPageBreak/>
        <w:t xml:space="preserve">Boomer, J.S., To, K., Chang, K.C., Takasu, O., Osborne, D.F., Walton, A.H., Bricker, T.L., Jarman, S.D., Kreisel, D., Krupnick, A.S., Srivastava, A., Swanson, P.E., Green, J.M. and Hotchkiss, R.S. (2011). Immunosuppression in patients who die of sepsis and multiple organ failure. </w:t>
      </w:r>
      <w:r w:rsidRPr="00AB4445">
        <w:rPr>
          <w:i/>
          <w:iCs/>
          <w:color w:val="000000"/>
        </w:rPr>
        <w:t>JAMA</w:t>
      </w:r>
      <w:r w:rsidRPr="00AB4445">
        <w:rPr>
          <w:color w:val="000000"/>
        </w:rPr>
        <w:t>, [online] 306(23), pp.2594–605. doi:https://doi.org/10.1001/jama.2011.1829.</w:t>
      </w:r>
    </w:p>
    <w:p w14:paraId="2281B7DF" w14:textId="77777777" w:rsidR="00916BE2" w:rsidRPr="00AB4445" w:rsidRDefault="00916BE2" w:rsidP="00AB4445">
      <w:pPr>
        <w:spacing w:after="240"/>
      </w:pPr>
      <w:r w:rsidRPr="00AB4445">
        <w:rPr>
          <w:color w:val="000000"/>
        </w:rPr>
        <w:t xml:space="preserve">Boomer, J.S., To, K., Chang, K.C., Takasu, O., Osborne, D.F., Walton, A.H., Bricker, T.L., Jarman, S.D., Kreisel, D., Krupnick, A.S., Srivastava, A., Swanson, P.E., Green, J.M. and Hotchkiss, R.S. (2011). Immunosuppression in patients who die of sepsis and multiple organ failure. </w:t>
      </w:r>
      <w:r w:rsidRPr="00AB4445">
        <w:rPr>
          <w:i/>
          <w:iCs/>
          <w:color w:val="000000"/>
        </w:rPr>
        <w:t>JAMA</w:t>
      </w:r>
      <w:r w:rsidRPr="00AB4445">
        <w:rPr>
          <w:color w:val="000000"/>
        </w:rPr>
        <w:t>, [online] 306(23), pp.2594–605. doi:https://doi.org/10.1001/jama.2011.1829.</w:t>
      </w:r>
    </w:p>
    <w:p w14:paraId="6577ACAB" w14:textId="77777777" w:rsidR="00916BE2" w:rsidRPr="00AB4445" w:rsidRDefault="00916BE2" w:rsidP="00AB4445">
      <w:pPr>
        <w:spacing w:after="240"/>
      </w:pPr>
      <w:r w:rsidRPr="00AB4445">
        <w:rPr>
          <w:color w:val="000000"/>
        </w:rPr>
        <w:t xml:space="preserve">Brady, J., Horie, S. and Laffey, J.G. (2020). Role of the adaptive immune response in sepsis. </w:t>
      </w:r>
      <w:r w:rsidRPr="00AB4445">
        <w:rPr>
          <w:i/>
          <w:iCs/>
          <w:color w:val="000000"/>
        </w:rPr>
        <w:t>Intensive Care Medicine Experimental</w:t>
      </w:r>
      <w:r w:rsidRPr="00AB4445">
        <w:rPr>
          <w:color w:val="000000"/>
        </w:rPr>
        <w:t>, [online] 8(S1). doi:https://doi.org/10.1186/s40635-020-00309-z.</w:t>
      </w:r>
    </w:p>
    <w:p w14:paraId="3B2800FA" w14:textId="77777777" w:rsidR="00916BE2" w:rsidRPr="00AB4445" w:rsidRDefault="00916BE2" w:rsidP="00AB4445">
      <w:pPr>
        <w:spacing w:after="240"/>
      </w:pPr>
      <w:r w:rsidRPr="00AB4445">
        <w:rPr>
          <w:color w:val="000000"/>
        </w:rPr>
        <w:t xml:space="preserve">Cabrera-Perez, J., Condotta, S.A., Badovinac, V.P. and Griffith, T.S. (2014). Impact of sepsis on CD4 T cell immunity. </w:t>
      </w:r>
      <w:r w:rsidRPr="00AB4445">
        <w:rPr>
          <w:i/>
          <w:iCs/>
          <w:color w:val="000000"/>
        </w:rPr>
        <w:t>Journal of Leukocyte Biology</w:t>
      </w:r>
      <w:r w:rsidRPr="00AB4445">
        <w:rPr>
          <w:color w:val="000000"/>
        </w:rPr>
        <w:t>, [online] 96(5), pp.767–777. doi:https://doi.org/10.1189/jlb.5MR0114-067R.</w:t>
      </w:r>
    </w:p>
    <w:p w14:paraId="08BA3D08" w14:textId="77777777" w:rsidR="00916BE2" w:rsidRPr="00AB4445" w:rsidRDefault="00916BE2" w:rsidP="00AB4445">
      <w:pPr>
        <w:spacing w:after="240"/>
      </w:pPr>
      <w:r w:rsidRPr="00AB4445">
        <w:rPr>
          <w:color w:val="000000"/>
        </w:rPr>
        <w:t xml:space="preserve">Casey, L.C. (1993). Plasma Cytokine and Endotoxin Levels Correlate with Survival in Patients with the Sepsis Syndrome. </w:t>
      </w:r>
      <w:r w:rsidRPr="00AB4445">
        <w:rPr>
          <w:i/>
          <w:iCs/>
          <w:color w:val="000000"/>
        </w:rPr>
        <w:t>Annals of Internal Medicine</w:t>
      </w:r>
      <w:r w:rsidRPr="00AB4445">
        <w:rPr>
          <w:color w:val="000000"/>
        </w:rPr>
        <w:t>, 119(8), p.771. doi:https://doi.org/10.7326/0003-4819-119-8-199310150-00001.</w:t>
      </w:r>
    </w:p>
    <w:p w14:paraId="6BC416F3" w14:textId="77777777" w:rsidR="00916BE2" w:rsidRPr="00AB4445" w:rsidRDefault="00916BE2" w:rsidP="00AB4445">
      <w:pPr>
        <w:spacing w:after="240"/>
      </w:pPr>
      <w:r w:rsidRPr="00AB4445">
        <w:rPr>
          <w:color w:val="000000"/>
        </w:rPr>
        <w:t xml:space="preserve">Chen, W. (2020). Host Innate Immune Responses to Acinetobacter baumannii Infection. </w:t>
      </w:r>
      <w:r w:rsidRPr="00AB4445">
        <w:rPr>
          <w:i/>
          <w:iCs/>
          <w:color w:val="000000"/>
        </w:rPr>
        <w:t>Frontiers in Cellular and Infection Microbiology</w:t>
      </w:r>
      <w:r w:rsidRPr="00AB4445">
        <w:rPr>
          <w:color w:val="000000"/>
        </w:rPr>
        <w:t>, 10. doi:https://doi.org/10.3389/fcimb.2020.00486.</w:t>
      </w:r>
    </w:p>
    <w:p w14:paraId="5CB14736" w14:textId="77777777" w:rsidR="00916BE2" w:rsidRPr="00AB4445" w:rsidRDefault="00916BE2" w:rsidP="00AB4445">
      <w:pPr>
        <w:spacing w:after="240"/>
      </w:pPr>
      <w:r w:rsidRPr="00AB4445">
        <w:rPr>
          <w:color w:val="000000"/>
        </w:rPr>
        <w:t xml:space="preserve">Clinical Laboratory int. (2020). </w:t>
      </w:r>
      <w:r w:rsidRPr="00AB4445">
        <w:rPr>
          <w:i/>
          <w:iCs/>
          <w:color w:val="000000"/>
        </w:rPr>
        <w:t>The role of monocytes in the progression of sepsis</w:t>
      </w:r>
      <w:r w:rsidRPr="00AB4445">
        <w:rPr>
          <w:color w:val="000000"/>
        </w:rPr>
        <w:t>. [online] Available at: https://clinlabint.com/the-role-of-monocytes-in-the-progression-of-sepsis/.</w:t>
      </w:r>
    </w:p>
    <w:p w14:paraId="1805C1DB" w14:textId="77777777" w:rsidR="00916BE2" w:rsidRPr="00AB4445" w:rsidRDefault="00916BE2" w:rsidP="00AB4445">
      <w:pPr>
        <w:spacing w:after="240"/>
      </w:pPr>
      <w:r w:rsidRPr="00AB4445">
        <w:rPr>
          <w:color w:val="000000"/>
        </w:rPr>
        <w:t xml:space="preserve">Cohen, J.M., Khandavilli, S., Camberlein, E., Hyams, C., Baxendale, H.E. and Brown, J.S. (2011). Protective Contributions against Invasive Streptococcus pneumoniae Pneumonia of Antibody and Th17-Cell Responses to Nasopharyngeal Colonisation. </w:t>
      </w:r>
      <w:r w:rsidRPr="00AB4445">
        <w:rPr>
          <w:i/>
          <w:iCs/>
          <w:color w:val="000000"/>
        </w:rPr>
        <w:t>PLoS ONE</w:t>
      </w:r>
      <w:r w:rsidRPr="00AB4445">
        <w:rPr>
          <w:color w:val="000000"/>
        </w:rPr>
        <w:t>, 6(10), p.e25558. doi:https://doi.org/10.1371/journal.pone.0025558.</w:t>
      </w:r>
    </w:p>
    <w:p w14:paraId="2FEA9CDE" w14:textId="77777777" w:rsidR="00916BE2" w:rsidRPr="00AB4445" w:rsidRDefault="00916BE2" w:rsidP="00AB4445">
      <w:pPr>
        <w:spacing w:after="240"/>
      </w:pPr>
      <w:r w:rsidRPr="00AB4445">
        <w:rPr>
          <w:color w:val="000000"/>
        </w:rPr>
        <w:t xml:space="preserve">Cornelius, D.C., Travis, O.K., Tramel, R.W., Borges-Rodriguez, M., Baik, C.H., Greer, M., Giachelli, C.A., Tardo, G.A. and Williams, J.M. (2020). NLRP3 inflammasome inhibition attenuates sepsis-induced platelet activation and prevents multi-organ injury in cecal-ligation puncture. </w:t>
      </w:r>
      <w:r w:rsidRPr="00AB4445">
        <w:rPr>
          <w:i/>
          <w:iCs/>
          <w:color w:val="000000"/>
        </w:rPr>
        <w:t>PLoS ONE</w:t>
      </w:r>
      <w:r w:rsidRPr="00AB4445">
        <w:rPr>
          <w:color w:val="000000"/>
        </w:rPr>
        <w:t>, [online] 15(6), p.e0234039. doi:https://doi.org/10.1371/journal.pone.0234039.</w:t>
      </w:r>
    </w:p>
    <w:p w14:paraId="5690ADDD" w14:textId="77777777" w:rsidR="00916BE2" w:rsidRPr="00AB4445" w:rsidRDefault="00916BE2" w:rsidP="00AB4445">
      <w:pPr>
        <w:spacing w:after="240"/>
      </w:pPr>
      <w:r w:rsidRPr="00AB4445">
        <w:rPr>
          <w:color w:val="000000"/>
        </w:rPr>
        <w:t xml:space="preserve">Craft, A.W., Brocklebank, J.T., Hey, E.N. and Jackson, R.H. (1974). The ‘grey toddler’. Chloramphenicol toxicity. </w:t>
      </w:r>
      <w:r w:rsidRPr="00AB4445">
        <w:rPr>
          <w:i/>
          <w:iCs/>
          <w:color w:val="000000"/>
        </w:rPr>
        <w:t>Archives of Disease in Childhood</w:t>
      </w:r>
      <w:r w:rsidRPr="00AB4445">
        <w:rPr>
          <w:color w:val="000000"/>
        </w:rPr>
        <w:t>, [online] 49(3), pp.235–237. doi:https://doi.org/10.1136/adc.49.3.235.</w:t>
      </w:r>
    </w:p>
    <w:p w14:paraId="076AE07D" w14:textId="77777777" w:rsidR="00916BE2" w:rsidRPr="00AB4445" w:rsidRDefault="00916BE2" w:rsidP="00AB4445">
      <w:pPr>
        <w:spacing w:after="240"/>
      </w:pPr>
      <w:r w:rsidRPr="00AB4445">
        <w:rPr>
          <w:color w:val="000000"/>
        </w:rPr>
        <w:t xml:space="preserve">Dai, J., Fang, P., Saredy, J., Xi, H., Ramon, C., Yang, W., Choi, E.T., Ji, Y., Mao, W., Yang, X. and Wang, H. (2017). Metabolism-associated danger signal-induced immune response and reverse immune checkpoint-activated CD40+ monocyte differentiation. </w:t>
      </w:r>
      <w:r w:rsidRPr="00AB4445">
        <w:rPr>
          <w:i/>
          <w:iCs/>
          <w:color w:val="000000"/>
        </w:rPr>
        <w:t>Journal of Hematology &amp; Oncology</w:t>
      </w:r>
      <w:r w:rsidRPr="00AB4445">
        <w:rPr>
          <w:color w:val="000000"/>
        </w:rPr>
        <w:t>, 10(1). doi:https://doi.org/10.1186/s13045-017-0504-1.</w:t>
      </w:r>
    </w:p>
    <w:p w14:paraId="2A32CFC9" w14:textId="77777777" w:rsidR="00916BE2" w:rsidRPr="00AB4445" w:rsidRDefault="00916BE2" w:rsidP="00AB4445">
      <w:pPr>
        <w:spacing w:after="240"/>
      </w:pPr>
      <w:r w:rsidRPr="00AB4445">
        <w:rPr>
          <w:color w:val="000000"/>
        </w:rPr>
        <w:t xml:space="preserve">Delano, M.J. and Ward, P.A. (2016). The Immune System’s Role in Sepsis Progression, Resolution and Long-Term Outcome. </w:t>
      </w:r>
      <w:r w:rsidRPr="00AB4445">
        <w:rPr>
          <w:i/>
          <w:iCs/>
          <w:color w:val="000000"/>
        </w:rPr>
        <w:t>Immunological reviews</w:t>
      </w:r>
      <w:r w:rsidRPr="00AB4445">
        <w:rPr>
          <w:color w:val="000000"/>
        </w:rPr>
        <w:t>, [online] 274(1), pp.330–353. doi:https://doi.org/10.1111/imr.12499.</w:t>
      </w:r>
    </w:p>
    <w:p w14:paraId="7A5A2A95" w14:textId="7E3D3AC5" w:rsidR="00916BE2" w:rsidRPr="00AB4445" w:rsidRDefault="00916BE2" w:rsidP="00AB4445">
      <w:pPr>
        <w:spacing w:after="240"/>
      </w:pPr>
      <w:r w:rsidRPr="00AB4445">
        <w:rPr>
          <w:color w:val="000000"/>
        </w:rPr>
        <w:t xml:space="preserve">Drifte, G., Dunn-Siegrist, I., Tissières, P. and Pugin, J. (2013). Innate Immune Functions of Immature Neutrophils in Patients With Sepsis and Severe Systemic Inflammatory Response </w:t>
      </w:r>
      <w:r w:rsidRPr="00AB4445">
        <w:rPr>
          <w:color w:val="000000"/>
        </w:rPr>
        <w:lastRenderedPageBreak/>
        <w:t xml:space="preserve">Syndrome. </w:t>
      </w:r>
      <w:r w:rsidRPr="00AB4445">
        <w:rPr>
          <w:i/>
          <w:iCs/>
          <w:color w:val="000000"/>
        </w:rPr>
        <w:t>Critical Care Medicine</w:t>
      </w:r>
      <w:r w:rsidRPr="00AB4445">
        <w:rPr>
          <w:color w:val="000000"/>
        </w:rPr>
        <w:t>, 41(3), pp.820–832. doi:https://doi.org/10.1097/ccm.0b013e318274647d.</w:t>
      </w:r>
    </w:p>
    <w:p w14:paraId="70208ACA" w14:textId="77777777" w:rsidR="00916BE2" w:rsidRPr="00AB4445" w:rsidRDefault="00916BE2" w:rsidP="00AB4445">
      <w:pPr>
        <w:spacing w:after="240"/>
      </w:pPr>
      <w:r w:rsidRPr="00AB4445">
        <w:rPr>
          <w:color w:val="000000"/>
        </w:rPr>
        <w:t xml:space="preserve">Flohé, S.B., Agrawal, H., Flohé, S., Rani, M., Bangen, J.M. and Schade, F.U. (2008). Diversity of interferon gamma and granulocyte-macrophage colony-stimulating factor in restoring immune dysfunction of dendritic cells and macrophages during polymicrobial sepsis. </w:t>
      </w:r>
      <w:r w:rsidRPr="00AB4445">
        <w:rPr>
          <w:i/>
          <w:iCs/>
          <w:color w:val="000000"/>
        </w:rPr>
        <w:t>Molecular Medicine (Cambridge, Mass.)</w:t>
      </w:r>
      <w:r w:rsidRPr="00AB4445">
        <w:rPr>
          <w:color w:val="000000"/>
        </w:rPr>
        <w:t>, [online] 14(5-6), pp.247–256. doi:https://doi.org/10.2119/2007-00120.Flohe.</w:t>
      </w:r>
    </w:p>
    <w:p w14:paraId="2B79608B" w14:textId="77777777" w:rsidR="00916BE2" w:rsidRPr="00AB4445" w:rsidRDefault="00916BE2" w:rsidP="00AB4445">
      <w:pPr>
        <w:spacing w:after="240"/>
      </w:pPr>
      <w:r w:rsidRPr="00AB4445">
        <w:rPr>
          <w:color w:val="000000"/>
        </w:rPr>
        <w:t xml:space="preserve">Franco, J.H., Chen, X. and Pan, Z.K. (2021). Novel Treatments Targeting the Dysregulated Cell Signaling Pathway during Sepsis. </w:t>
      </w:r>
      <w:r w:rsidRPr="00AB4445">
        <w:rPr>
          <w:i/>
          <w:iCs/>
          <w:color w:val="000000"/>
        </w:rPr>
        <w:t>Journal of cellular signaling</w:t>
      </w:r>
      <w:r w:rsidRPr="00AB4445">
        <w:rPr>
          <w:color w:val="000000"/>
        </w:rPr>
        <w:t>, [online] 2(4), p.228. Available at: https://www.ncbi.nlm.nih.gov/pmc/articles/PMC8725530/ [Accessed 9 May 2024].</w:t>
      </w:r>
    </w:p>
    <w:p w14:paraId="6A798365" w14:textId="77777777" w:rsidR="00916BE2" w:rsidRPr="00AB4445" w:rsidRDefault="00916BE2" w:rsidP="00AB4445">
      <w:pPr>
        <w:spacing w:after="240"/>
      </w:pPr>
      <w:r w:rsidRPr="00AB4445">
        <w:rPr>
          <w:color w:val="000000"/>
        </w:rPr>
        <w:t xml:space="preserve">Gerner, M.Y., Heltemes-Harris, L., Fife, B.T. and Mescher, M.F. (2013). Cutting Edge: IL-12 and Type I IFN Differentially Program CD8 T Cells for Programmed Death 1 Re-expression Levels and Tumor Control. </w:t>
      </w:r>
      <w:r w:rsidRPr="00AB4445">
        <w:rPr>
          <w:i/>
          <w:iCs/>
          <w:color w:val="000000"/>
        </w:rPr>
        <w:t>Journal of Immunology</w:t>
      </w:r>
      <w:r w:rsidRPr="00AB4445">
        <w:rPr>
          <w:color w:val="000000"/>
        </w:rPr>
        <w:t>, 191(3), pp.1011–1015. doi:https://doi.org/10.4049/jimmunol.1300652.</w:t>
      </w:r>
    </w:p>
    <w:p w14:paraId="52B29DCB" w14:textId="77777777" w:rsidR="00916BE2" w:rsidRPr="00AB4445" w:rsidRDefault="00916BE2" w:rsidP="00AB4445">
      <w:pPr>
        <w:spacing w:after="240"/>
      </w:pPr>
      <w:r w:rsidRPr="00AB4445">
        <w:rPr>
          <w:color w:val="000000"/>
        </w:rPr>
        <w:t xml:space="preserve">Gonçalves-Pereira, J. and Póvoa, P. (2011). Antibiotics in critically ill patients: a systematic review of the pharmacokinetics of β-lactams. </w:t>
      </w:r>
      <w:r w:rsidRPr="00AB4445">
        <w:rPr>
          <w:i/>
          <w:iCs/>
          <w:color w:val="000000"/>
        </w:rPr>
        <w:t>Critical Care</w:t>
      </w:r>
      <w:r w:rsidRPr="00AB4445">
        <w:rPr>
          <w:color w:val="000000"/>
        </w:rPr>
        <w:t>, [online] 15(5), p.R206. doi:https://doi.org/10.1186/cc10441.</w:t>
      </w:r>
    </w:p>
    <w:p w14:paraId="295C685D" w14:textId="77777777" w:rsidR="00916BE2" w:rsidRPr="00AB4445" w:rsidRDefault="00916BE2" w:rsidP="00AB4445">
      <w:pPr>
        <w:spacing w:after="240"/>
      </w:pPr>
      <w:r w:rsidRPr="00AB4445">
        <w:rPr>
          <w:color w:val="000000"/>
        </w:rPr>
        <w:t>Hershman, M.J., Cheadle, W.G., Wellhausen, S.R., Davidson, P.R. and Polk, H.C. (1990). Monocyte HLA-DR antigen expression characterizes clinical outcome in the trauma patient. 77(2), pp.204–207. doi:https://doi.org/10.1002/bjs.1800770225.</w:t>
      </w:r>
    </w:p>
    <w:p w14:paraId="591C75AD" w14:textId="77777777" w:rsidR="00916BE2" w:rsidRPr="00AB4445" w:rsidRDefault="00916BE2" w:rsidP="00AB4445">
      <w:pPr>
        <w:spacing w:after="240"/>
      </w:pPr>
      <w:r w:rsidRPr="00AB4445">
        <w:rPr>
          <w:color w:val="000000"/>
        </w:rPr>
        <w:t xml:space="preserve">Hønge, B.L., Petersen, M.S., Olesen, R., Møller, B.K. and Erikstrup, C. (2017). Optimizing recovery of frozen human peripheral blood mononuclear cells for flow cytometry. </w:t>
      </w:r>
      <w:r w:rsidRPr="00AB4445">
        <w:rPr>
          <w:i/>
          <w:iCs/>
          <w:color w:val="000000"/>
        </w:rPr>
        <w:t>PLOS ONE</w:t>
      </w:r>
      <w:r w:rsidRPr="00AB4445">
        <w:rPr>
          <w:color w:val="000000"/>
        </w:rPr>
        <w:t>, 12(11), p.e0187440. doi:https://doi.org/10.1371/journal.pone.0187440.</w:t>
      </w:r>
    </w:p>
    <w:p w14:paraId="33DB4909" w14:textId="77777777" w:rsidR="00916BE2" w:rsidRPr="00AB4445" w:rsidRDefault="00916BE2" w:rsidP="00AB4445">
      <w:pPr>
        <w:spacing w:after="240"/>
      </w:pPr>
      <w:r w:rsidRPr="00AB4445">
        <w:rPr>
          <w:color w:val="000000"/>
        </w:rPr>
        <w:t xml:space="preserve">Hotchkiss, R.S., Monneret, G. and Payen, D. (2013). Sepsis-induced immunosuppression: from cellular dysfunctions to immunotherapy. </w:t>
      </w:r>
      <w:r w:rsidRPr="00AB4445">
        <w:rPr>
          <w:i/>
          <w:iCs/>
          <w:color w:val="000000"/>
        </w:rPr>
        <w:t>Nature reviews. Immunology</w:t>
      </w:r>
      <w:r w:rsidRPr="00AB4445">
        <w:rPr>
          <w:color w:val="000000"/>
        </w:rPr>
        <w:t>, [online] 13(12), pp.862–74. doi:https://doi.org/10.1038/nri3552.</w:t>
      </w:r>
    </w:p>
    <w:p w14:paraId="7E8DBA47" w14:textId="77777777" w:rsidR="00916BE2" w:rsidRPr="00AB4445" w:rsidRDefault="00916BE2" w:rsidP="00AB4445">
      <w:pPr>
        <w:spacing w:after="240"/>
      </w:pPr>
      <w:r w:rsidRPr="00AB4445">
        <w:rPr>
          <w:color w:val="000000"/>
        </w:rPr>
        <w:t xml:space="preserve">Hotchkiss, R.S., Osmon, S.B., Chang, K.C., Wagner, T.H., Coopersmith, C.M. and Karl, I.E. (2005). Accelerated Lymphocyte Death in Sepsis Occurs by both the Death Receptor and Mitochondrial Pathways. </w:t>
      </w:r>
      <w:r w:rsidRPr="00AB4445">
        <w:rPr>
          <w:i/>
          <w:iCs/>
          <w:color w:val="000000"/>
        </w:rPr>
        <w:t>The Journal of Immunology</w:t>
      </w:r>
      <w:r w:rsidRPr="00AB4445">
        <w:rPr>
          <w:color w:val="000000"/>
        </w:rPr>
        <w:t>, 174(8), pp.5110–5118. doi:https://doi.org/10.4049/jimmunol.174.8.5110.</w:t>
      </w:r>
    </w:p>
    <w:p w14:paraId="1E303818" w14:textId="77777777" w:rsidR="00916BE2" w:rsidRPr="00AB4445" w:rsidRDefault="00916BE2" w:rsidP="00AB4445">
      <w:pPr>
        <w:spacing w:after="240"/>
      </w:pPr>
      <w:r w:rsidRPr="00AB4445">
        <w:rPr>
          <w:color w:val="000000"/>
        </w:rPr>
        <w:t xml:space="preserve">Hotchkiss, R.S., Tinsley, K.W., Swanson, P.E., Grayson, M.H., Osborne, D.F., Wagner, T.H., Cobb, J.P., Coopersmith, C. and Karl, I.E. (2002). Depletion of dendritic cells, but not macrophages, in patients with sepsis. </w:t>
      </w:r>
      <w:r w:rsidRPr="00AB4445">
        <w:rPr>
          <w:i/>
          <w:iCs/>
          <w:color w:val="000000"/>
        </w:rPr>
        <w:t>Journal of Immunology (Baltimore, Md.: 1950)</w:t>
      </w:r>
      <w:r w:rsidRPr="00AB4445">
        <w:rPr>
          <w:color w:val="000000"/>
        </w:rPr>
        <w:t>, [online] 168(5), pp.2493–2500. doi:https://doi.org/10.4049/jimmunol.168.5.2493.</w:t>
      </w:r>
    </w:p>
    <w:p w14:paraId="3AE4C5C3" w14:textId="77777777" w:rsidR="00916BE2" w:rsidRPr="00AB4445" w:rsidRDefault="00916BE2" w:rsidP="00AB4445">
      <w:pPr>
        <w:spacing w:after="240"/>
      </w:pPr>
      <w:r w:rsidRPr="00AB4445">
        <w:rPr>
          <w:color w:val="000000"/>
        </w:rPr>
        <w:t xml:space="preserve">Innate-adaptive immunity interplay and redox regulation in immune response. (2020). </w:t>
      </w:r>
      <w:r w:rsidRPr="00AB4445">
        <w:rPr>
          <w:i/>
          <w:iCs/>
          <w:color w:val="000000"/>
        </w:rPr>
        <w:t>Redox Biology</w:t>
      </w:r>
      <w:r w:rsidRPr="00AB4445">
        <w:rPr>
          <w:color w:val="000000"/>
        </w:rPr>
        <w:t>, [online] 37, p.101759. doi:https://doi.org/10.1016/j.redox.2020.101759.</w:t>
      </w:r>
    </w:p>
    <w:p w14:paraId="7583A9E5" w14:textId="77777777" w:rsidR="00916BE2" w:rsidRPr="00AB4445" w:rsidRDefault="00916BE2" w:rsidP="00AB4445">
      <w:pPr>
        <w:spacing w:after="240"/>
      </w:pPr>
      <w:r w:rsidRPr="00AB4445">
        <w:rPr>
          <w:color w:val="000000"/>
        </w:rPr>
        <w:t xml:space="preserve">Kim, D.H. and Ewbank, J.J. (2018). </w:t>
      </w:r>
      <w:r w:rsidRPr="00AB4445">
        <w:rPr>
          <w:i/>
          <w:iCs/>
          <w:color w:val="000000"/>
        </w:rPr>
        <w:t>Signaling in the innate immune response</w:t>
      </w:r>
      <w:r w:rsidRPr="00AB4445">
        <w:rPr>
          <w:color w:val="000000"/>
        </w:rPr>
        <w:t>. [online] www.ncbi.nlm.nih.gov. Available at: https://www.ncbi.nlm.nih.gov/books/NBK19673/#signalingimmuneresponse_bib30 [Accessed 29 Jan. 2024].</w:t>
      </w:r>
    </w:p>
    <w:p w14:paraId="5719B126" w14:textId="77777777" w:rsidR="00916BE2" w:rsidRPr="00AB4445" w:rsidRDefault="00916BE2" w:rsidP="00AB4445">
      <w:pPr>
        <w:spacing w:after="240"/>
      </w:pPr>
      <w:r w:rsidRPr="00AB4445">
        <w:rPr>
          <w:color w:val="000000"/>
        </w:rPr>
        <w:t>Kim, H.-S., Peng, G., Hicks, J., Weiss, H.L., Van, E.G., Brenner, M.K. and Yotnda, P. (2008). Engineering Human Tumor-specific Cytotoxic T Cells to Function in a Hypoxic Environment. 16(3), pp.599–606. doi:https://doi.org/10.1038/sj.mt.6300391.</w:t>
      </w:r>
    </w:p>
    <w:p w14:paraId="0FADDB7F" w14:textId="77777777" w:rsidR="00916BE2" w:rsidRPr="00AB4445" w:rsidRDefault="00916BE2" w:rsidP="00AB4445">
      <w:pPr>
        <w:spacing w:after="240"/>
      </w:pPr>
      <w:r w:rsidRPr="00AB4445">
        <w:rPr>
          <w:color w:val="000000"/>
        </w:rPr>
        <w:lastRenderedPageBreak/>
        <w:t xml:space="preserve">Kovach, M.A. and Standiford, T.J. (2012). The function of neutrophils in sepsis. </w:t>
      </w:r>
      <w:r w:rsidRPr="00AB4445">
        <w:rPr>
          <w:i/>
          <w:iCs/>
          <w:color w:val="000000"/>
        </w:rPr>
        <w:t>Current Opinion in Infectious Diseases</w:t>
      </w:r>
      <w:r w:rsidRPr="00AB4445">
        <w:rPr>
          <w:color w:val="000000"/>
        </w:rPr>
        <w:t>, [online] 25(3), pp.321–327. doi:https://doi.org/10.1097/QCO.0b013e3283528c9b.</w:t>
      </w:r>
    </w:p>
    <w:p w14:paraId="1BCA3EB4" w14:textId="77777777" w:rsidR="00916BE2" w:rsidRPr="00AB4445" w:rsidRDefault="00916BE2" w:rsidP="00AB4445">
      <w:pPr>
        <w:spacing w:after="240"/>
      </w:pPr>
      <w:r w:rsidRPr="00AB4445">
        <w:rPr>
          <w:color w:val="000000"/>
        </w:rPr>
        <w:t xml:space="preserve">Kumar, A., Roberts, D., Wood, K.E., Light, B., Parrillo, J.E., Sharma, S., Suppes, R., Feinstein, D., Zanotti, S., Taiberg, L., Gurka, D., Kumar, A. and Cheang, M. (2006). Duration of hypotension before initiation of effective antimicrobial therapy is the critical determinant of survival in human septic shock*. </w:t>
      </w:r>
      <w:r w:rsidRPr="00AB4445">
        <w:rPr>
          <w:i/>
          <w:iCs/>
          <w:color w:val="000000"/>
        </w:rPr>
        <w:t>Critical Care Medicine</w:t>
      </w:r>
      <w:r w:rsidRPr="00AB4445">
        <w:rPr>
          <w:color w:val="000000"/>
        </w:rPr>
        <w:t>, [online] 34(6), pp.1589–1596. doi:https://doi.org/10.1097/01.ccm.0000217961.75225.e9.</w:t>
      </w:r>
    </w:p>
    <w:p w14:paraId="38D42F45" w14:textId="77777777" w:rsidR="00916BE2" w:rsidRPr="00AB4445" w:rsidRDefault="00916BE2" w:rsidP="00AB4445">
      <w:pPr>
        <w:spacing w:after="240"/>
      </w:pPr>
      <w:r w:rsidRPr="00AB4445">
        <w:rPr>
          <w:color w:val="000000"/>
        </w:rPr>
        <w:t xml:space="preserve">Liu, S.F. and Malik, A.B. (2006). NF-κB activation as a pathological mechanism of septic shock and inflammation. </w:t>
      </w:r>
      <w:r w:rsidRPr="00AB4445">
        <w:rPr>
          <w:i/>
          <w:iCs/>
          <w:color w:val="000000"/>
        </w:rPr>
        <w:t>American Journal of Physiology-Lung Cellular and Molecular Physiology</w:t>
      </w:r>
      <w:r w:rsidRPr="00AB4445">
        <w:rPr>
          <w:color w:val="000000"/>
        </w:rPr>
        <w:t>, 290(4), pp.L622–L645. doi:https://doi.org/10.1152/ajplung.00477.2005.</w:t>
      </w:r>
    </w:p>
    <w:p w14:paraId="3F264687" w14:textId="77777777" w:rsidR="00916BE2" w:rsidRPr="00AB4445" w:rsidRDefault="00916BE2" w:rsidP="00AB4445">
      <w:pPr>
        <w:spacing w:after="240"/>
      </w:pPr>
      <w:r w:rsidRPr="00AB4445">
        <w:rPr>
          <w:color w:val="000000"/>
        </w:rPr>
        <w:t xml:space="preserve">Martin, D., Mantziari, S., Demartines, N. and Hübner, M. (2020). Defining Major Surgery: A Delphi Consensus Among European Surgical Association (ESA) Members. </w:t>
      </w:r>
      <w:r w:rsidRPr="00AB4445">
        <w:rPr>
          <w:i/>
          <w:iCs/>
          <w:color w:val="000000"/>
        </w:rPr>
        <w:t>World Journal of Surgery</w:t>
      </w:r>
      <w:r w:rsidRPr="00AB4445">
        <w:rPr>
          <w:color w:val="000000"/>
        </w:rPr>
        <w:t>, 44(7), pp.2211–2219. doi:https://doi.org/10.1007/s00268-020-05476-4.</w:t>
      </w:r>
    </w:p>
    <w:p w14:paraId="3A6C886D" w14:textId="77777777" w:rsidR="00916BE2" w:rsidRPr="00AB4445" w:rsidRDefault="00916BE2" w:rsidP="00AB4445">
      <w:pPr>
        <w:spacing w:after="240"/>
      </w:pPr>
      <w:r w:rsidRPr="00AB4445">
        <w:rPr>
          <w:color w:val="000000"/>
        </w:rPr>
        <w:t xml:space="preserve">McAleer, J.P. and Vella, A.T. (2008). Understanding how lipopolysaccharide impacts CD4 T-cell immunity. </w:t>
      </w:r>
      <w:r w:rsidRPr="00AB4445">
        <w:rPr>
          <w:i/>
          <w:iCs/>
          <w:color w:val="000000"/>
        </w:rPr>
        <w:t>Critical Reviews in Immunology</w:t>
      </w:r>
      <w:r w:rsidRPr="00AB4445">
        <w:rPr>
          <w:color w:val="000000"/>
        </w:rPr>
        <w:t>, [online] 28(4), pp.281–299. doi:https://doi.org/10.1615/critrevimmunol.v28.i4.20.</w:t>
      </w:r>
    </w:p>
    <w:p w14:paraId="70BAA033" w14:textId="77777777" w:rsidR="00916BE2" w:rsidRPr="00AB4445" w:rsidRDefault="00916BE2" w:rsidP="00AB4445">
      <w:pPr>
        <w:spacing w:after="240"/>
      </w:pPr>
      <w:r w:rsidRPr="00AB4445">
        <w:rPr>
          <w:color w:val="000000"/>
        </w:rPr>
        <w:t xml:space="preserve">Monneret, G. and Venet, F. (2015). Sepsis-induced immune alterations monitoring by flow cytometry as a promising tool for individualized therapy. </w:t>
      </w:r>
      <w:r w:rsidRPr="00AB4445">
        <w:rPr>
          <w:i/>
          <w:iCs/>
          <w:color w:val="000000"/>
        </w:rPr>
        <w:t>Cytometry Part B: Clinical Cytometry</w:t>
      </w:r>
      <w:r w:rsidRPr="00AB4445">
        <w:rPr>
          <w:color w:val="000000"/>
        </w:rPr>
        <w:t>, 90(4), pp.376–386. doi:https://doi.org/10.1002/cyto.b.21270.</w:t>
      </w:r>
    </w:p>
    <w:p w14:paraId="42A0C63A" w14:textId="77777777" w:rsidR="00916BE2" w:rsidRPr="00AB4445" w:rsidRDefault="00916BE2" w:rsidP="00AB4445">
      <w:pPr>
        <w:spacing w:after="240"/>
      </w:pPr>
      <w:r w:rsidRPr="00AB4445">
        <w:rPr>
          <w:color w:val="000000"/>
        </w:rPr>
        <w:t xml:space="preserve">Muñoz-Ruiz, M., Pérez-Flores, V., Garcillán, B., Guardo, A.C., Mazariegos, M.S., Takada, H., Allende, L.M., Kilic, S.S., Sanal, O., Roifman, C.M., López-Granados, E., Recio, M.J., Martínez-Naves, E., Fernández-Malavé, E. and Regueiro, J.R. (2013). Human CD3γ, but not CD3δ, haploinsufficiency differentially impairs γδ versus αβ surface TCR expression. </w:t>
      </w:r>
      <w:r w:rsidRPr="00AB4445">
        <w:rPr>
          <w:i/>
          <w:iCs/>
          <w:color w:val="000000"/>
        </w:rPr>
        <w:t>BMC immunology</w:t>
      </w:r>
      <w:r w:rsidRPr="00AB4445">
        <w:rPr>
          <w:color w:val="000000"/>
        </w:rPr>
        <w:t>, [online] 14, p.3. doi:https://doi.org/10.1186/1471-2172-14-3.</w:t>
      </w:r>
    </w:p>
    <w:p w14:paraId="2CE18918" w14:textId="77777777" w:rsidR="00916BE2" w:rsidRPr="00AB4445" w:rsidRDefault="00916BE2" w:rsidP="00AB4445">
      <w:pPr>
        <w:spacing w:after="240"/>
      </w:pPr>
      <w:r w:rsidRPr="00AB4445">
        <w:rPr>
          <w:color w:val="000000"/>
        </w:rPr>
        <w:t xml:space="preserve">O’Riordain, M.G., O’Riordain, D.S., Molloy, R.G., Mannick, J.A. and Rodrick, M.L. (1996). Dosage and timing of anti-TNF-alpha antibody treatment determine its effect of resistance to sepsis after injury. </w:t>
      </w:r>
      <w:r w:rsidRPr="00AB4445">
        <w:rPr>
          <w:i/>
          <w:iCs/>
          <w:color w:val="000000"/>
        </w:rPr>
        <w:t>The Journal of Surgical Research</w:t>
      </w:r>
      <w:r w:rsidRPr="00AB4445">
        <w:rPr>
          <w:color w:val="000000"/>
        </w:rPr>
        <w:t>, [online] 64(1), pp.95–101. doi:https://doi.org/10.1006/jsre.1996.0312.</w:t>
      </w:r>
    </w:p>
    <w:p w14:paraId="63553861" w14:textId="77777777" w:rsidR="00916BE2" w:rsidRPr="00AB4445" w:rsidRDefault="00916BE2" w:rsidP="00AB4445">
      <w:pPr>
        <w:spacing w:after="240"/>
      </w:pPr>
      <w:r w:rsidRPr="00AB4445">
        <w:rPr>
          <w:color w:val="000000"/>
        </w:rPr>
        <w:t xml:space="preserve">Protopapa, K.L., Simpson, J.C., Smith, N.C.E. and Moonesinghe, S.R. (2014). Development and validation of the Surgical Outcome Risk Tool (SORT). </w:t>
      </w:r>
      <w:r w:rsidRPr="00AB4445">
        <w:rPr>
          <w:i/>
          <w:iCs/>
          <w:color w:val="000000"/>
        </w:rPr>
        <w:t>British Journal of Surgery</w:t>
      </w:r>
      <w:r w:rsidRPr="00AB4445">
        <w:rPr>
          <w:color w:val="000000"/>
        </w:rPr>
        <w:t>, 101(13), pp.1774–1783. doi:https://doi.org/10.1002/bjs.9638.</w:t>
      </w:r>
    </w:p>
    <w:p w14:paraId="5760D933" w14:textId="77777777" w:rsidR="00916BE2" w:rsidRPr="00AB4445" w:rsidRDefault="00916BE2" w:rsidP="00AB4445">
      <w:pPr>
        <w:spacing w:after="240"/>
      </w:pPr>
      <w:r w:rsidRPr="00AB4445">
        <w:rPr>
          <w:color w:val="000000"/>
        </w:rPr>
        <w:t xml:space="preserve">Puskarich, M.A., Trzeciak, S., Shapiro, N.I., Arnold, R.C., Horton, J.M., Studnek, J.R., Kline, J.A. and Jones, A.E. (2011). Association between timing of antibiotic administration and mortality from septic shock in patients treated with a quantitative resuscitation protocol*. </w:t>
      </w:r>
      <w:r w:rsidRPr="00AB4445">
        <w:rPr>
          <w:i/>
          <w:iCs/>
          <w:color w:val="000000"/>
        </w:rPr>
        <w:t>Critical Care Medicine</w:t>
      </w:r>
      <w:r w:rsidRPr="00AB4445">
        <w:rPr>
          <w:color w:val="000000"/>
        </w:rPr>
        <w:t>, [online] 39(9), pp.2066–2071. doi:https://doi.org/10.1097/ccm.0b013e31821e87ab.</w:t>
      </w:r>
    </w:p>
    <w:p w14:paraId="39794BF3" w14:textId="77777777" w:rsidR="00916BE2" w:rsidRPr="00AB4445" w:rsidRDefault="00916BE2" w:rsidP="00AB4445">
      <w:pPr>
        <w:spacing w:after="240"/>
      </w:pPr>
      <w:r w:rsidRPr="00AB4445">
        <w:rPr>
          <w:color w:val="000000"/>
        </w:rPr>
        <w:t xml:space="preserve">Rhodes, A., Evans, L.E., Alhazzani, W., Levy, M.M., Antonelli, M., Ferrer, R., Kumar, A., Sevransky, J.E., Sprung, C.L., Nunnally, M.E., Rochwerg, B., Rubenfeld, G.D., Angus, D.C., Annane, D., Beale, R.J., Bellinghan, G.J., Bernard, G.R., Chiche, J.-D., Coopersmith, C. and De Backer, D.P. (2017). Surviving Sepsis Campaign: International Guidelines for Management of Sepsis and Septic Shock: 2016. </w:t>
      </w:r>
      <w:r w:rsidRPr="00AB4445">
        <w:rPr>
          <w:i/>
          <w:iCs/>
          <w:color w:val="000000"/>
        </w:rPr>
        <w:t>Intensive Care Medicine</w:t>
      </w:r>
      <w:r w:rsidRPr="00AB4445">
        <w:rPr>
          <w:color w:val="000000"/>
        </w:rPr>
        <w:t>, [online] 43(3), pp.304–377. doi:https://doi.org/10.1007/s00134-017-4683-6.</w:t>
      </w:r>
    </w:p>
    <w:p w14:paraId="7D637B9F" w14:textId="77777777" w:rsidR="00916BE2" w:rsidRPr="00AB4445" w:rsidRDefault="00916BE2" w:rsidP="00AB4445">
      <w:pPr>
        <w:spacing w:after="240"/>
      </w:pPr>
      <w:r w:rsidRPr="00AB4445">
        <w:rPr>
          <w:color w:val="000000"/>
        </w:rPr>
        <w:lastRenderedPageBreak/>
        <w:t xml:space="preserve">Rimmelé, T., Payen, D., Cantaluppi, V., Marshall, J., Gomez, H., Gomez, A., Murray, P. and Kellum, J.A. (2016). Immune Cell Phenotype and Function in Sepsis. </w:t>
      </w:r>
      <w:r w:rsidRPr="00AB4445">
        <w:rPr>
          <w:i/>
          <w:iCs/>
          <w:color w:val="000000"/>
        </w:rPr>
        <w:t>Shock</w:t>
      </w:r>
      <w:r w:rsidRPr="00AB4445">
        <w:rPr>
          <w:color w:val="000000"/>
        </w:rPr>
        <w:t>, 45(3), pp.282–291. doi:https://doi.org/10.1097/shk.0000000000000495.</w:t>
      </w:r>
    </w:p>
    <w:p w14:paraId="6C8A7480" w14:textId="77777777" w:rsidR="00916BE2" w:rsidRPr="00AB4445" w:rsidRDefault="00916BE2" w:rsidP="00AB4445">
      <w:pPr>
        <w:spacing w:after="240"/>
      </w:pPr>
      <w:r w:rsidRPr="00AB4445">
        <w:rPr>
          <w:color w:val="000000"/>
        </w:rPr>
        <w:t xml:space="preserve">Rodig, S.J. (2022). Cell Staining. </w:t>
      </w:r>
      <w:r w:rsidRPr="00AB4445">
        <w:rPr>
          <w:i/>
          <w:iCs/>
          <w:color w:val="000000"/>
        </w:rPr>
        <w:t>Cold Spring Harbor Protocols</w:t>
      </w:r>
      <w:r w:rsidRPr="00AB4445">
        <w:rPr>
          <w:color w:val="000000"/>
        </w:rPr>
        <w:t>, [online] 2022(6), p.pdb.top099606. doi:https://doi.org/10.1101/pdb.top099606.</w:t>
      </w:r>
    </w:p>
    <w:p w14:paraId="16A44884" w14:textId="77777777" w:rsidR="00916BE2" w:rsidRPr="00AB4445" w:rsidRDefault="00916BE2" w:rsidP="00AB4445">
      <w:pPr>
        <w:spacing w:after="240"/>
      </w:pPr>
      <w:r w:rsidRPr="00AB4445">
        <w:rPr>
          <w:color w:val="000000"/>
        </w:rPr>
        <w:t xml:space="preserve">Ryoo, S.M., Kim, W.Y., Sohn, C.H., Seo, D.W., Oh, B.J., Lim, K.S. and Koh, J.W. (2015). Prognostic Value of Timing of Antibiotic Administration in Patients With Septic Shock Treated With Early Quantitative Resuscitation. </w:t>
      </w:r>
      <w:r w:rsidRPr="00AB4445">
        <w:rPr>
          <w:i/>
          <w:iCs/>
          <w:color w:val="000000"/>
        </w:rPr>
        <w:t>The American Journal of the Medical Sciences</w:t>
      </w:r>
      <w:r w:rsidRPr="00AB4445">
        <w:rPr>
          <w:color w:val="000000"/>
        </w:rPr>
        <w:t>, 349(4), pp.328–333. doi:https://doi.org/10.1097/maj.0000000000000423.</w:t>
      </w:r>
    </w:p>
    <w:p w14:paraId="377EA6BA" w14:textId="77777777" w:rsidR="00916BE2" w:rsidRPr="00AB4445" w:rsidRDefault="00916BE2" w:rsidP="00AB4445">
      <w:pPr>
        <w:spacing w:after="240"/>
      </w:pPr>
      <w:r w:rsidRPr="00AB4445">
        <w:rPr>
          <w:color w:val="000000"/>
        </w:rPr>
        <w:t xml:space="preserve">Sage, A.P., Tsiantoulas, D., Binder, C.J. and Mallat, Z. (2019). The role of B cells in atherosclerosis. </w:t>
      </w:r>
      <w:r w:rsidRPr="00AB4445">
        <w:rPr>
          <w:i/>
          <w:iCs/>
          <w:color w:val="000000"/>
        </w:rPr>
        <w:t>Nature Reviews Cardiology</w:t>
      </w:r>
      <w:r w:rsidRPr="00AB4445">
        <w:rPr>
          <w:color w:val="000000"/>
        </w:rPr>
        <w:t>, [online] 16(3), pp.180–196. doi:https://doi.org/10.1038/s41569-018-0106-9.</w:t>
      </w:r>
    </w:p>
    <w:p w14:paraId="10CEFEF2" w14:textId="77777777" w:rsidR="00916BE2" w:rsidRPr="00AB4445" w:rsidRDefault="00916BE2" w:rsidP="00AB4445">
      <w:pPr>
        <w:spacing w:after="240"/>
      </w:pPr>
      <w:r w:rsidRPr="00AB4445">
        <w:rPr>
          <w:color w:val="000000"/>
        </w:rPr>
        <w:t xml:space="preserve">Saigusa, R., Winkels, H. and Ley, K. (2020). T cell subsets and functions in atherosclerosis. </w:t>
      </w:r>
      <w:r w:rsidRPr="00AB4445">
        <w:rPr>
          <w:i/>
          <w:iCs/>
          <w:color w:val="000000"/>
        </w:rPr>
        <w:t>Nature Reviews Cardiology</w:t>
      </w:r>
      <w:r w:rsidRPr="00AB4445">
        <w:rPr>
          <w:color w:val="000000"/>
        </w:rPr>
        <w:t>, 17(7), pp.387–401. doi:https://doi.org/10.1038/s41569-020-0352-5.</w:t>
      </w:r>
    </w:p>
    <w:p w14:paraId="7017476D" w14:textId="77777777" w:rsidR="00916BE2" w:rsidRPr="00AB4445" w:rsidRDefault="00916BE2" w:rsidP="00AB4445">
      <w:pPr>
        <w:spacing w:after="240"/>
      </w:pPr>
      <w:r w:rsidRPr="00AB4445">
        <w:rPr>
          <w:color w:val="000000"/>
        </w:rPr>
        <w:t xml:space="preserve">Shankar-Hari, M., Phillips, G.S., Levy, M.L., Seymour, C.W., Liu, V.X., Deutschman, C.S., Angus, D.C., Rubenfeld, G.D. and Singer, M. (2016). Developing a New Definition and Assessing New Clinical Criteria for Septic Shock. </w:t>
      </w:r>
      <w:r w:rsidRPr="00AB4445">
        <w:rPr>
          <w:i/>
          <w:iCs/>
          <w:color w:val="000000"/>
        </w:rPr>
        <w:t>JAMA</w:t>
      </w:r>
      <w:r w:rsidRPr="00AB4445">
        <w:rPr>
          <w:color w:val="000000"/>
        </w:rPr>
        <w:t>, 315(8), p.775. doi:https://doi.org/10.1001/jama.2016.0289.</w:t>
      </w:r>
    </w:p>
    <w:p w14:paraId="481C25AC" w14:textId="77777777" w:rsidR="00916BE2" w:rsidRPr="00AB4445" w:rsidRDefault="00916BE2" w:rsidP="00AB4445">
      <w:pPr>
        <w:spacing w:after="240"/>
      </w:pPr>
      <w:r w:rsidRPr="00AB4445">
        <w:rPr>
          <w:color w:val="000000"/>
        </w:rPr>
        <w:t xml:space="preserve">Singer, M., Deutschman, C.S. and Seymour, C.W. (2016). The third international consensus definitions for sepsis and septic shock (sepsis-3). </w:t>
      </w:r>
      <w:r w:rsidRPr="00AB4445">
        <w:rPr>
          <w:i/>
          <w:iCs/>
          <w:color w:val="000000"/>
        </w:rPr>
        <w:t>JAMA</w:t>
      </w:r>
      <w:r w:rsidRPr="00AB4445">
        <w:rPr>
          <w:color w:val="000000"/>
        </w:rPr>
        <w:t>, [online] 315(8), pp.801–810. doi:https://doi.org/10.1001/jama.2016.0287.</w:t>
      </w:r>
    </w:p>
    <w:p w14:paraId="7ADE01BC" w14:textId="77777777" w:rsidR="00916BE2" w:rsidRPr="00AB4445" w:rsidRDefault="00916BE2" w:rsidP="00AB4445">
      <w:pPr>
        <w:spacing w:after="240"/>
      </w:pPr>
      <w:r w:rsidRPr="00AB4445">
        <w:rPr>
          <w:color w:val="000000"/>
        </w:rPr>
        <w:t xml:space="preserve">Su Jin Jeong, Sang Sun Yoon, Sang Hoon Han, Dong Eun Yong, Chang Oh Kim and June Myung Kim (2014). Evaluation of humoral immune response to nosocomial pathogen and functional status in elderly patients with sepsis. </w:t>
      </w:r>
      <w:r w:rsidRPr="00AB4445">
        <w:rPr>
          <w:i/>
          <w:iCs/>
          <w:color w:val="000000"/>
        </w:rPr>
        <w:t>Archives of gerontology and geriatrics</w:t>
      </w:r>
      <w:r w:rsidRPr="00AB4445">
        <w:rPr>
          <w:color w:val="000000"/>
        </w:rPr>
        <w:t>, 58(1), pp.10–14. doi:https://doi.org/10.1016/j.archger.2013.07.001.</w:t>
      </w:r>
    </w:p>
    <w:p w14:paraId="31F589BA" w14:textId="77777777" w:rsidR="00916BE2" w:rsidRPr="00AB4445" w:rsidRDefault="00916BE2" w:rsidP="00AB4445">
      <w:pPr>
        <w:spacing w:after="240"/>
      </w:pPr>
      <w:r w:rsidRPr="00AB4445">
        <w:rPr>
          <w:color w:val="000000"/>
        </w:rPr>
        <w:t xml:space="preserve">Thibodeau, J., Bourgeois-Daigneault, M.-C., Huppé, G., Tremblay, J., Aumont, A., Houde, M., Bartee, E., Brunet, A., Gauvreau, M.-E., de Gassart, A., Gatti, E., Baril, M., Cloutier, M., Bontron, S., Früh, K., Lamarre, D. and Steimle, V. (2008). Interleukin-10-induced MARCH1 mediates intracellular sequestration of MHC class II in monocytes. </w:t>
      </w:r>
      <w:r w:rsidRPr="00AB4445">
        <w:rPr>
          <w:i/>
          <w:iCs/>
          <w:color w:val="000000"/>
        </w:rPr>
        <w:t>European Journal of Immunology</w:t>
      </w:r>
      <w:r w:rsidRPr="00AB4445">
        <w:rPr>
          <w:color w:val="000000"/>
        </w:rPr>
        <w:t>, 38(5), pp.1225–1230. doi:https://doi.org/10.1002/eji.200737902.</w:t>
      </w:r>
    </w:p>
    <w:p w14:paraId="33B164EF" w14:textId="77777777" w:rsidR="00916BE2" w:rsidRPr="00AB4445" w:rsidRDefault="00916BE2" w:rsidP="00AB4445">
      <w:pPr>
        <w:spacing w:after="240"/>
      </w:pPr>
      <w:r w:rsidRPr="00AB4445">
        <w:rPr>
          <w:color w:val="000000"/>
        </w:rPr>
        <w:t xml:space="preserve">Ulmer, A.J., Flad, H.-D., Rietschel, Th. and Mattern, T. (2000). Induction of proliferation and cytokine production in human T lymphocytes by lipopolysaccharide (LPS). </w:t>
      </w:r>
      <w:r w:rsidRPr="00AB4445">
        <w:rPr>
          <w:i/>
          <w:iCs/>
          <w:color w:val="000000"/>
        </w:rPr>
        <w:t>Toxicology</w:t>
      </w:r>
      <w:r w:rsidRPr="00AB4445">
        <w:rPr>
          <w:color w:val="000000"/>
        </w:rPr>
        <w:t>, [online] 152(1), pp.37–45. doi:https://doi.org/10.1016/S0300-483X(00)00290-0.</w:t>
      </w:r>
    </w:p>
    <w:p w14:paraId="3779FFCA" w14:textId="77777777" w:rsidR="00916BE2" w:rsidRPr="00AB4445" w:rsidRDefault="00916BE2" w:rsidP="00AB4445">
      <w:pPr>
        <w:spacing w:after="240"/>
      </w:pPr>
      <w:r w:rsidRPr="00AB4445">
        <w:rPr>
          <w:color w:val="000000"/>
        </w:rPr>
        <w:t xml:space="preserve">van der Poll, T., van de Veerdonk, F.L., Scicluna, B.P. and Netea, M.G. (2017). The immunopathology of sepsis and potential therapeutic targets. </w:t>
      </w:r>
      <w:r w:rsidRPr="00AB4445">
        <w:rPr>
          <w:i/>
          <w:iCs/>
          <w:color w:val="000000"/>
        </w:rPr>
        <w:t>Nature Reviews Immunology</w:t>
      </w:r>
      <w:r w:rsidRPr="00AB4445">
        <w:rPr>
          <w:color w:val="000000"/>
        </w:rPr>
        <w:t>, 17(7), pp.407–420. doi:https://doi.org/10.1038/nri.2017.36.</w:t>
      </w:r>
    </w:p>
    <w:p w14:paraId="5E56AF7D" w14:textId="77777777" w:rsidR="00916BE2" w:rsidRPr="00AB4445" w:rsidRDefault="00916BE2" w:rsidP="00AB4445">
      <w:pPr>
        <w:spacing w:after="240"/>
      </w:pPr>
      <w:r w:rsidRPr="00AB4445">
        <w:rPr>
          <w:color w:val="000000"/>
        </w:rPr>
        <w:t xml:space="preserve">Volk, H.D., Thieme, M., Heym, S., Döcke, W.D., Ruppe, U., Tausch, W., Manger, D., Zuckermann, S., Golosubow, A. and Nieter, B. (1991a). Alterations in function and phenotype of monocytes from patients with septic disease--predictive value and new therapeutic strategies. </w:t>
      </w:r>
      <w:r w:rsidRPr="00AB4445">
        <w:rPr>
          <w:i/>
          <w:iCs/>
          <w:color w:val="000000"/>
        </w:rPr>
        <w:t>Behring Institute Mitteilungen</w:t>
      </w:r>
      <w:r w:rsidRPr="00AB4445">
        <w:rPr>
          <w:color w:val="000000"/>
        </w:rPr>
        <w:t>, [online] (88), pp.208–215. Available at: https://pubmed.ncbi.nlm.nih.gov/2049040/ [Accessed 9 May 2024].</w:t>
      </w:r>
    </w:p>
    <w:p w14:paraId="3E9736B6" w14:textId="77777777" w:rsidR="00916BE2" w:rsidRPr="00AB4445" w:rsidRDefault="00916BE2" w:rsidP="00AB4445">
      <w:pPr>
        <w:spacing w:after="240"/>
      </w:pPr>
      <w:r w:rsidRPr="00AB4445">
        <w:rPr>
          <w:color w:val="000000"/>
        </w:rPr>
        <w:lastRenderedPageBreak/>
        <w:t xml:space="preserve">Volk, H.D., Thieme, M., Heym, S., Döcke, W.D., Ruppe, U., Tausch, W., Manger, D., Zuckermann, S., Golosubow, A. and Nieter, B. (1991b). Alterations in function and phenotype of monocytes from patients with septic disease--predictive value and new therapeutic strategies. </w:t>
      </w:r>
      <w:r w:rsidRPr="00AB4445">
        <w:rPr>
          <w:i/>
          <w:iCs/>
          <w:color w:val="000000"/>
        </w:rPr>
        <w:t>Behring Institute Mitteilungen</w:t>
      </w:r>
      <w:r w:rsidRPr="00AB4445">
        <w:rPr>
          <w:color w:val="000000"/>
        </w:rPr>
        <w:t>, [online] (88), pp.208–215. Available at: https://pubmed.ncbi.nlm.nih.gov/2049040/.</w:t>
      </w:r>
    </w:p>
    <w:p w14:paraId="4A1AB7F6" w14:textId="77777777" w:rsidR="00916BE2" w:rsidRPr="00AB4445" w:rsidRDefault="00916BE2" w:rsidP="00AB4445">
      <w:pPr>
        <w:spacing w:after="240"/>
      </w:pPr>
      <w:r w:rsidRPr="00AB4445">
        <w:rPr>
          <w:color w:val="000000"/>
        </w:rPr>
        <w:t xml:space="preserve">Weber, S.U., Schewe, J.-C., Lehmann, L.E., Müller, S., Book, M., Klaschik, S., Hoeft, A. and Stüber, F. (2008). Induction of Bim and Bid gene expression during accelerated apoptosis in severe sepsis. </w:t>
      </w:r>
      <w:r w:rsidRPr="00AB4445">
        <w:rPr>
          <w:i/>
          <w:iCs/>
          <w:color w:val="000000"/>
        </w:rPr>
        <w:t>Critical Care</w:t>
      </w:r>
      <w:r w:rsidRPr="00AB4445">
        <w:rPr>
          <w:color w:val="000000"/>
        </w:rPr>
        <w:t>, 12(5), p.R128. doi:https://doi.org/10.1186/cc7088.</w:t>
      </w:r>
    </w:p>
    <w:p w14:paraId="7E103C05" w14:textId="77777777" w:rsidR="00916BE2" w:rsidRPr="00AB4445" w:rsidRDefault="00916BE2" w:rsidP="00AB4445">
      <w:pPr>
        <w:spacing w:after="240"/>
      </w:pPr>
      <w:r w:rsidRPr="00AB4445">
        <w:rPr>
          <w:color w:val="000000"/>
        </w:rPr>
        <w:t xml:space="preserve">Wherry, E.J. (2011). T cell exhaustion. </w:t>
      </w:r>
      <w:r w:rsidRPr="00AB4445">
        <w:rPr>
          <w:i/>
          <w:iCs/>
          <w:color w:val="000000"/>
        </w:rPr>
        <w:t>Nature Immunology</w:t>
      </w:r>
      <w:r w:rsidRPr="00AB4445">
        <w:rPr>
          <w:color w:val="000000"/>
        </w:rPr>
        <w:t>, 12(6), pp.492–499. doi:https://doi.org/10.1038/ni.2035.</w:t>
      </w:r>
    </w:p>
    <w:p w14:paraId="4FDB7BFC" w14:textId="77777777" w:rsidR="00916BE2" w:rsidRPr="00AB4445" w:rsidRDefault="00916BE2" w:rsidP="00AB4445">
      <w:pPr>
        <w:spacing w:after="240"/>
      </w:pPr>
      <w:r w:rsidRPr="00AB4445">
        <w:rPr>
          <w:color w:val="000000"/>
        </w:rPr>
        <w:t xml:space="preserve">Yi, J., Jung, J., Hong, S.-W., Lee, J.Y., Han, D., Kim, K.S., Sprent, J. and Surh, C.D. (2019). Unregulated antigen-presenting cell activation by T cells breaks self tolerance. </w:t>
      </w:r>
      <w:r w:rsidRPr="00AB4445">
        <w:rPr>
          <w:i/>
          <w:iCs/>
          <w:color w:val="000000"/>
        </w:rPr>
        <w:t>Proceedings of the National Academy of Sciences of the United States of America</w:t>
      </w:r>
      <w:r w:rsidRPr="00AB4445">
        <w:rPr>
          <w:color w:val="000000"/>
        </w:rPr>
        <w:t>, [online] 116(3), pp.1007–1016. doi:https://doi.org/10.1073/pnas.1818624116.</w:t>
      </w:r>
    </w:p>
    <w:p w14:paraId="3230493D" w14:textId="77777777" w:rsidR="00916BE2" w:rsidRPr="00AB4445" w:rsidRDefault="00916BE2" w:rsidP="00AB4445">
      <w:pPr>
        <w:spacing w:after="240"/>
      </w:pPr>
      <w:r w:rsidRPr="00AB4445">
        <w:rPr>
          <w:color w:val="000000"/>
        </w:rPr>
        <w:t xml:space="preserve">Zager, R.A., Johnson, A.C.M. and Geballe, A. (2007). Gentamicin suppresses endotoxin-driven TNF-α production in human and mouse proximal tubule cells. </w:t>
      </w:r>
      <w:r w:rsidRPr="00AB4445">
        <w:rPr>
          <w:i/>
          <w:iCs/>
          <w:color w:val="000000"/>
        </w:rPr>
        <w:t>American Journal of Physiology-Renal Physiology</w:t>
      </w:r>
      <w:r w:rsidRPr="00AB4445">
        <w:rPr>
          <w:color w:val="000000"/>
        </w:rPr>
        <w:t>, 293(4), pp.F1373–F1380. doi:https://doi.org/10.1152/ajprenal.00333.2007.</w:t>
      </w:r>
    </w:p>
    <w:p w14:paraId="4E8B8D07" w14:textId="77777777" w:rsidR="00AB4445" w:rsidRPr="00AB4445" w:rsidRDefault="00AB4445" w:rsidP="00AB4445"/>
    <w:p w14:paraId="3CCDCA52" w14:textId="77777777" w:rsidR="00E52A86" w:rsidRDefault="00E52A86">
      <w:pPr>
        <w:rPr>
          <w:rFonts w:ascii="Arial" w:hAnsi="Arial" w:cs="Arial"/>
          <w:color w:val="FF0000"/>
          <w:sz w:val="22"/>
          <w:szCs w:val="22"/>
        </w:rPr>
      </w:pPr>
    </w:p>
    <w:p w14:paraId="0DB01FE0" w14:textId="77777777" w:rsidR="00E52A86" w:rsidRDefault="00E52A86">
      <w:pPr>
        <w:rPr>
          <w:rFonts w:ascii="Arial" w:hAnsi="Arial" w:cs="Arial"/>
          <w:color w:val="FF0000"/>
          <w:sz w:val="22"/>
          <w:szCs w:val="22"/>
        </w:rPr>
      </w:pPr>
    </w:p>
    <w:p w14:paraId="3F4E12BB" w14:textId="77777777" w:rsidR="00E52A86" w:rsidRDefault="00E52A86">
      <w:pPr>
        <w:rPr>
          <w:rFonts w:ascii="Arial" w:hAnsi="Arial" w:cs="Arial"/>
          <w:color w:val="FF0000"/>
          <w:sz w:val="22"/>
          <w:szCs w:val="22"/>
        </w:rPr>
      </w:pPr>
    </w:p>
    <w:p w14:paraId="4FC4E1D3" w14:textId="77777777" w:rsidR="00E52A86" w:rsidRDefault="00E52A86">
      <w:pPr>
        <w:rPr>
          <w:rFonts w:ascii="Arial" w:hAnsi="Arial" w:cs="Arial"/>
          <w:color w:val="FF0000"/>
          <w:sz w:val="22"/>
          <w:szCs w:val="22"/>
        </w:rPr>
      </w:pPr>
    </w:p>
    <w:p w14:paraId="0B6335CF" w14:textId="77777777" w:rsidR="00EA4941" w:rsidRPr="00212FFB" w:rsidRDefault="00EA4941" w:rsidP="00EA4941">
      <w:pPr>
        <w:pStyle w:val="p1"/>
        <w:spacing w:line="276" w:lineRule="auto"/>
        <w:rPr>
          <w:rFonts w:ascii="Arial" w:hAnsi="Arial" w:cs="Arial"/>
          <w:sz w:val="22"/>
          <w:szCs w:val="22"/>
        </w:rPr>
      </w:pPr>
    </w:p>
    <w:p w14:paraId="36407843" w14:textId="671AA87A" w:rsidR="00E82636" w:rsidRDefault="00E82636" w:rsidP="00E82636">
      <w:pPr>
        <w:spacing w:line="276" w:lineRule="auto"/>
        <w:rPr>
          <w:rFonts w:ascii="Arial" w:hAnsi="Arial" w:cs="Arial"/>
          <w:sz w:val="22"/>
          <w:szCs w:val="22"/>
        </w:rPr>
      </w:pPr>
    </w:p>
    <w:p w14:paraId="10A31EB4" w14:textId="77777777" w:rsidR="00E52A86" w:rsidRDefault="00E52A86" w:rsidP="00E82636">
      <w:pPr>
        <w:spacing w:line="276" w:lineRule="auto"/>
        <w:rPr>
          <w:rFonts w:ascii="Arial" w:hAnsi="Arial" w:cs="Arial"/>
          <w:sz w:val="22"/>
          <w:szCs w:val="22"/>
        </w:rPr>
      </w:pPr>
    </w:p>
    <w:p w14:paraId="3E3DBEF4" w14:textId="77777777" w:rsidR="00E52A86" w:rsidRDefault="00E52A86" w:rsidP="00E82636">
      <w:pPr>
        <w:spacing w:line="276" w:lineRule="auto"/>
        <w:rPr>
          <w:rFonts w:ascii="Arial" w:hAnsi="Arial" w:cs="Arial"/>
          <w:sz w:val="22"/>
          <w:szCs w:val="22"/>
        </w:rPr>
      </w:pPr>
    </w:p>
    <w:p w14:paraId="050A67C7" w14:textId="77777777" w:rsidR="00E52A86" w:rsidRDefault="00E52A86" w:rsidP="00E82636">
      <w:pPr>
        <w:spacing w:line="276" w:lineRule="auto"/>
        <w:rPr>
          <w:rFonts w:ascii="Arial" w:hAnsi="Arial" w:cs="Arial"/>
          <w:sz w:val="22"/>
          <w:szCs w:val="22"/>
        </w:rPr>
      </w:pPr>
    </w:p>
    <w:p w14:paraId="1C28852F" w14:textId="77777777" w:rsidR="00E52A86" w:rsidRDefault="00E52A86" w:rsidP="00E82636">
      <w:pPr>
        <w:spacing w:line="276" w:lineRule="auto"/>
        <w:rPr>
          <w:rFonts w:ascii="Arial" w:hAnsi="Arial" w:cs="Arial"/>
          <w:sz w:val="22"/>
          <w:szCs w:val="22"/>
        </w:rPr>
      </w:pPr>
    </w:p>
    <w:p w14:paraId="5184D9B5" w14:textId="77777777" w:rsidR="00E52A86" w:rsidRDefault="00E52A86" w:rsidP="00E82636">
      <w:pPr>
        <w:spacing w:line="276" w:lineRule="auto"/>
        <w:rPr>
          <w:rFonts w:ascii="Arial" w:hAnsi="Arial" w:cs="Arial"/>
          <w:sz w:val="22"/>
          <w:szCs w:val="22"/>
        </w:rPr>
      </w:pPr>
    </w:p>
    <w:p w14:paraId="111BF90E" w14:textId="77777777" w:rsidR="00E52A86" w:rsidRDefault="00E52A86" w:rsidP="00E82636">
      <w:pPr>
        <w:spacing w:line="276" w:lineRule="auto"/>
        <w:rPr>
          <w:rFonts w:ascii="Arial" w:hAnsi="Arial" w:cs="Arial"/>
          <w:sz w:val="22"/>
          <w:szCs w:val="22"/>
        </w:rPr>
      </w:pPr>
    </w:p>
    <w:p w14:paraId="6E0D06CB" w14:textId="77777777" w:rsidR="00E52A86" w:rsidRDefault="00E52A86" w:rsidP="00E82636">
      <w:pPr>
        <w:spacing w:line="276" w:lineRule="auto"/>
        <w:rPr>
          <w:rFonts w:ascii="Arial" w:hAnsi="Arial" w:cs="Arial"/>
          <w:sz w:val="22"/>
          <w:szCs w:val="22"/>
        </w:rPr>
      </w:pPr>
    </w:p>
    <w:p w14:paraId="26D15D20" w14:textId="77777777" w:rsidR="00E52A86" w:rsidRDefault="00E52A86" w:rsidP="00E82636">
      <w:pPr>
        <w:spacing w:line="276" w:lineRule="auto"/>
        <w:rPr>
          <w:rFonts w:ascii="Arial" w:hAnsi="Arial" w:cs="Arial"/>
          <w:sz w:val="22"/>
          <w:szCs w:val="22"/>
        </w:rPr>
      </w:pPr>
    </w:p>
    <w:p w14:paraId="4FF146C6" w14:textId="77777777" w:rsidR="00E52A86" w:rsidRDefault="00E52A86" w:rsidP="00E82636">
      <w:pPr>
        <w:spacing w:line="276" w:lineRule="auto"/>
        <w:rPr>
          <w:rFonts w:ascii="Arial" w:hAnsi="Arial" w:cs="Arial"/>
          <w:sz w:val="22"/>
          <w:szCs w:val="22"/>
        </w:rPr>
      </w:pPr>
    </w:p>
    <w:p w14:paraId="529EFFAB" w14:textId="77777777" w:rsidR="00E52A86" w:rsidRDefault="00E52A86" w:rsidP="00E82636">
      <w:pPr>
        <w:spacing w:line="276" w:lineRule="auto"/>
        <w:rPr>
          <w:rFonts w:ascii="Arial" w:hAnsi="Arial" w:cs="Arial"/>
          <w:sz w:val="22"/>
          <w:szCs w:val="22"/>
        </w:rPr>
      </w:pPr>
    </w:p>
    <w:p w14:paraId="25B52A1D" w14:textId="77777777" w:rsidR="00E52A86" w:rsidRDefault="00E52A86" w:rsidP="00E82636">
      <w:pPr>
        <w:spacing w:line="276" w:lineRule="auto"/>
        <w:rPr>
          <w:rFonts w:ascii="Arial" w:hAnsi="Arial" w:cs="Arial"/>
          <w:sz w:val="22"/>
          <w:szCs w:val="22"/>
        </w:rPr>
      </w:pPr>
    </w:p>
    <w:p w14:paraId="6BB2908A" w14:textId="77777777" w:rsidR="00E52A86" w:rsidRDefault="00E52A86" w:rsidP="00E82636">
      <w:pPr>
        <w:spacing w:line="276" w:lineRule="auto"/>
        <w:rPr>
          <w:rFonts w:ascii="Arial" w:hAnsi="Arial" w:cs="Arial"/>
          <w:sz w:val="22"/>
          <w:szCs w:val="22"/>
        </w:rPr>
      </w:pPr>
    </w:p>
    <w:p w14:paraId="75A84A87" w14:textId="77777777" w:rsidR="00E52A86" w:rsidRDefault="00E52A86" w:rsidP="00E82636">
      <w:pPr>
        <w:spacing w:line="276" w:lineRule="auto"/>
        <w:rPr>
          <w:rFonts w:ascii="Arial" w:hAnsi="Arial" w:cs="Arial"/>
          <w:sz w:val="22"/>
          <w:szCs w:val="22"/>
        </w:rPr>
      </w:pPr>
    </w:p>
    <w:p w14:paraId="2AE08598" w14:textId="77777777" w:rsidR="00E52A86" w:rsidRDefault="00E52A86" w:rsidP="00E82636">
      <w:pPr>
        <w:spacing w:line="276" w:lineRule="auto"/>
        <w:rPr>
          <w:rFonts w:ascii="Arial" w:hAnsi="Arial" w:cs="Arial"/>
          <w:sz w:val="22"/>
          <w:szCs w:val="22"/>
        </w:rPr>
      </w:pPr>
    </w:p>
    <w:p w14:paraId="0BBA0FDB" w14:textId="77777777" w:rsidR="00E52A86" w:rsidRDefault="00E52A86" w:rsidP="00E82636">
      <w:pPr>
        <w:spacing w:line="276" w:lineRule="auto"/>
        <w:rPr>
          <w:rFonts w:ascii="Arial" w:hAnsi="Arial" w:cs="Arial"/>
          <w:sz w:val="22"/>
          <w:szCs w:val="22"/>
        </w:rPr>
      </w:pPr>
    </w:p>
    <w:p w14:paraId="45221C03" w14:textId="77777777" w:rsidR="00E52A86" w:rsidRDefault="00E52A86" w:rsidP="00E82636">
      <w:pPr>
        <w:spacing w:line="276" w:lineRule="auto"/>
        <w:rPr>
          <w:rFonts w:ascii="Arial" w:hAnsi="Arial" w:cs="Arial"/>
          <w:sz w:val="22"/>
          <w:szCs w:val="22"/>
        </w:rPr>
      </w:pPr>
    </w:p>
    <w:p w14:paraId="4301333A" w14:textId="77777777" w:rsidR="00E52A86" w:rsidRDefault="00E52A86" w:rsidP="00E82636">
      <w:pPr>
        <w:spacing w:line="276" w:lineRule="auto"/>
        <w:rPr>
          <w:rFonts w:ascii="Arial" w:hAnsi="Arial" w:cs="Arial"/>
          <w:sz w:val="22"/>
          <w:szCs w:val="22"/>
        </w:rPr>
      </w:pPr>
    </w:p>
    <w:p w14:paraId="6EC984C8" w14:textId="77777777" w:rsidR="00E52A86" w:rsidRDefault="00E52A86" w:rsidP="00E82636">
      <w:pPr>
        <w:spacing w:line="276" w:lineRule="auto"/>
        <w:rPr>
          <w:rFonts w:ascii="Arial" w:hAnsi="Arial" w:cs="Arial"/>
          <w:sz w:val="22"/>
          <w:szCs w:val="22"/>
        </w:rPr>
      </w:pPr>
    </w:p>
    <w:p w14:paraId="6E1E2C06" w14:textId="77777777" w:rsidR="00E52A86" w:rsidRDefault="00E52A86" w:rsidP="00E82636">
      <w:pPr>
        <w:spacing w:line="276" w:lineRule="auto"/>
        <w:rPr>
          <w:rFonts w:ascii="Arial" w:hAnsi="Arial" w:cs="Arial"/>
          <w:sz w:val="22"/>
          <w:szCs w:val="22"/>
        </w:rPr>
      </w:pPr>
    </w:p>
    <w:p w14:paraId="4E7FFE54" w14:textId="77777777" w:rsidR="00E52A86" w:rsidRDefault="00E52A86" w:rsidP="00E82636">
      <w:pPr>
        <w:spacing w:line="276" w:lineRule="auto"/>
        <w:rPr>
          <w:rFonts w:ascii="Arial" w:hAnsi="Arial" w:cs="Arial"/>
          <w:sz w:val="22"/>
          <w:szCs w:val="22"/>
        </w:rPr>
      </w:pPr>
    </w:p>
    <w:p w14:paraId="3C38E829" w14:textId="77777777" w:rsidR="00E52A86" w:rsidRDefault="00E52A86" w:rsidP="00E82636">
      <w:pPr>
        <w:spacing w:line="276" w:lineRule="auto"/>
        <w:rPr>
          <w:rFonts w:ascii="Arial" w:hAnsi="Arial" w:cs="Arial"/>
          <w:sz w:val="22"/>
          <w:szCs w:val="22"/>
        </w:rPr>
      </w:pPr>
    </w:p>
    <w:p w14:paraId="002EE7BA" w14:textId="77777777" w:rsidR="00E52A86" w:rsidRDefault="00E52A86" w:rsidP="00E82636">
      <w:pPr>
        <w:spacing w:line="276" w:lineRule="auto"/>
        <w:rPr>
          <w:rFonts w:ascii="Arial" w:hAnsi="Arial" w:cs="Arial"/>
          <w:sz w:val="22"/>
          <w:szCs w:val="22"/>
        </w:rPr>
      </w:pPr>
    </w:p>
    <w:p w14:paraId="730A3BED" w14:textId="77777777" w:rsidR="00E52A86" w:rsidRDefault="00E52A86" w:rsidP="00E82636">
      <w:pPr>
        <w:spacing w:line="276" w:lineRule="auto"/>
        <w:rPr>
          <w:rFonts w:ascii="Arial" w:hAnsi="Arial" w:cs="Arial"/>
          <w:sz w:val="22"/>
          <w:szCs w:val="22"/>
        </w:rPr>
      </w:pPr>
    </w:p>
    <w:p w14:paraId="5CCBBAA0" w14:textId="77777777" w:rsidR="00E52A86" w:rsidRDefault="00E52A86" w:rsidP="00E82636">
      <w:pPr>
        <w:spacing w:line="276" w:lineRule="auto"/>
        <w:rPr>
          <w:rFonts w:ascii="Arial" w:hAnsi="Arial" w:cs="Arial"/>
          <w:sz w:val="22"/>
          <w:szCs w:val="22"/>
        </w:rPr>
      </w:pPr>
    </w:p>
    <w:p w14:paraId="4856604B" w14:textId="77777777" w:rsidR="00E52A86" w:rsidRPr="00212FFB" w:rsidRDefault="00E52A86" w:rsidP="00E82636">
      <w:pPr>
        <w:spacing w:line="276" w:lineRule="auto"/>
        <w:rPr>
          <w:rFonts w:ascii="Arial" w:hAnsi="Arial" w:cs="Arial"/>
          <w:sz w:val="22"/>
          <w:szCs w:val="22"/>
        </w:rPr>
      </w:pPr>
    </w:p>
    <w:p w14:paraId="37362EB7" w14:textId="034F2DB1" w:rsidR="00250620" w:rsidRPr="008E34A7" w:rsidRDefault="00250620" w:rsidP="0A6FCA6C">
      <w:pPr>
        <w:pStyle w:val="Heading1"/>
        <w:pBdr>
          <w:bottom w:val="single" w:sz="4" w:space="1" w:color="000000"/>
        </w:pBdr>
        <w:spacing w:line="276" w:lineRule="auto"/>
        <w:jc w:val="center"/>
        <w:rPr>
          <w:sz w:val="28"/>
          <w:szCs w:val="28"/>
        </w:rPr>
      </w:pPr>
      <w:bookmarkStart w:id="41" w:name="_Toc341945793"/>
      <w:bookmarkStart w:id="42" w:name="_Toc22131293"/>
      <w:bookmarkStart w:id="43" w:name="_Toc22131382"/>
      <w:bookmarkStart w:id="44" w:name="_Toc177552081"/>
      <w:r w:rsidRPr="008E34A7">
        <w:rPr>
          <w:sz w:val="28"/>
          <w:szCs w:val="28"/>
        </w:rPr>
        <w:t>APPENDIX A</w:t>
      </w:r>
      <w:bookmarkEnd w:id="41"/>
      <w:bookmarkEnd w:id="42"/>
      <w:bookmarkEnd w:id="43"/>
      <w:bookmarkEnd w:id="44"/>
    </w:p>
    <w:p w14:paraId="2133F6C4" w14:textId="77777777" w:rsidR="00DD1E74" w:rsidRPr="00212FFB" w:rsidRDefault="00DD1E74" w:rsidP="00212FFB">
      <w:pPr>
        <w:spacing w:line="276" w:lineRule="auto"/>
        <w:rPr>
          <w:rFonts w:ascii="Arial" w:hAnsi="Arial" w:cs="Arial"/>
          <w:sz w:val="22"/>
          <w:szCs w:val="22"/>
        </w:rPr>
      </w:pPr>
    </w:p>
    <w:p w14:paraId="618E7300" w14:textId="69C1D431" w:rsidR="00DD1E74" w:rsidRPr="00212FFB" w:rsidRDefault="00DD1E74" w:rsidP="00212FFB">
      <w:pPr>
        <w:spacing w:line="276" w:lineRule="auto"/>
        <w:rPr>
          <w:rFonts w:ascii="Arial" w:hAnsi="Arial" w:cs="Arial"/>
          <w:sz w:val="22"/>
          <w:szCs w:val="22"/>
        </w:rPr>
      </w:pPr>
    </w:p>
    <w:p w14:paraId="6A344E19" w14:textId="35A4254B" w:rsidR="00DD1E74" w:rsidRPr="00212FFB" w:rsidRDefault="00AB4445" w:rsidP="00212FFB">
      <w:pPr>
        <w:spacing w:line="276" w:lineRule="auto"/>
        <w:rPr>
          <w:rFonts w:ascii="Arial" w:hAnsi="Arial" w:cs="Arial"/>
          <w:sz w:val="22"/>
          <w:szCs w:val="22"/>
        </w:rPr>
      </w:pPr>
      <w:r>
        <w:rPr>
          <w:rFonts w:ascii="Arial" w:hAnsi="Arial" w:cs="Arial"/>
          <w:noProof/>
          <w:sz w:val="22"/>
          <w:szCs w:val="22"/>
        </w:rPr>
        <w:drawing>
          <wp:anchor distT="0" distB="0" distL="114300" distR="114300" simplePos="0" relativeHeight="251738624" behindDoc="0" locked="0" layoutInCell="1" allowOverlap="1" wp14:anchorId="1443EBD4" wp14:editId="465CA24C">
            <wp:simplePos x="0" y="0"/>
            <wp:positionH relativeFrom="column">
              <wp:posOffset>300990</wp:posOffset>
            </wp:positionH>
            <wp:positionV relativeFrom="paragraph">
              <wp:posOffset>4111559</wp:posOffset>
            </wp:positionV>
            <wp:extent cx="5931568" cy="520658"/>
            <wp:effectExtent l="0" t="0" r="0" b="635"/>
            <wp:wrapSquare wrapText="bothSides"/>
            <wp:docPr id="14672432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243210" name="Picture 1467243210"/>
                    <pic:cNvPicPr/>
                  </pic:nvPicPr>
                  <pic:blipFill>
                    <a:blip r:embed="rId27"/>
                    <a:stretch>
                      <a:fillRect/>
                    </a:stretch>
                  </pic:blipFill>
                  <pic:spPr>
                    <a:xfrm>
                      <a:off x="0" y="0"/>
                      <a:ext cx="5931568" cy="520658"/>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noProof/>
          <w:sz w:val="22"/>
          <w:szCs w:val="22"/>
        </w:rPr>
        <w:drawing>
          <wp:anchor distT="0" distB="0" distL="114300" distR="114300" simplePos="0" relativeHeight="251730432" behindDoc="0" locked="0" layoutInCell="1" allowOverlap="1" wp14:anchorId="5B9EA812" wp14:editId="46360B92">
            <wp:simplePos x="0" y="0"/>
            <wp:positionH relativeFrom="column">
              <wp:posOffset>102870</wp:posOffset>
            </wp:positionH>
            <wp:positionV relativeFrom="paragraph">
              <wp:posOffset>209375</wp:posOffset>
            </wp:positionV>
            <wp:extent cx="6120130" cy="3707765"/>
            <wp:effectExtent l="0" t="0" r="1270" b="635"/>
            <wp:wrapTopAndBottom/>
            <wp:docPr id="139968827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688279" name="Picture 1399688279"/>
                    <pic:cNvPicPr/>
                  </pic:nvPicPr>
                  <pic:blipFill>
                    <a:blip r:embed="rId28"/>
                    <a:stretch>
                      <a:fillRect/>
                    </a:stretch>
                  </pic:blipFill>
                  <pic:spPr>
                    <a:xfrm>
                      <a:off x="0" y="0"/>
                      <a:ext cx="6120130" cy="3707765"/>
                    </a:xfrm>
                    <a:prstGeom prst="rect">
                      <a:avLst/>
                    </a:prstGeom>
                  </pic:spPr>
                </pic:pic>
              </a:graphicData>
            </a:graphic>
            <wp14:sizeRelH relativeFrom="page">
              <wp14:pctWidth>0</wp14:pctWidth>
            </wp14:sizeRelH>
            <wp14:sizeRelV relativeFrom="page">
              <wp14:pctHeight>0</wp14:pctHeight>
            </wp14:sizeRelV>
          </wp:anchor>
        </w:drawing>
      </w:r>
    </w:p>
    <w:p w14:paraId="73A51548" w14:textId="18ED2847" w:rsidR="00DD1E74" w:rsidRPr="00212FFB" w:rsidRDefault="008E34A7" w:rsidP="008E34A7">
      <w:pPr>
        <w:spacing w:line="276" w:lineRule="auto"/>
        <w:jc w:val="center"/>
        <w:rPr>
          <w:rFonts w:ascii="Arial" w:hAnsi="Arial" w:cs="Arial"/>
          <w:sz w:val="22"/>
          <w:szCs w:val="22"/>
        </w:rPr>
      </w:pPr>
      <w:r>
        <w:rPr>
          <w:rFonts w:ascii="Arial" w:hAnsi="Arial" w:cs="Arial"/>
          <w:noProof/>
          <w:sz w:val="22"/>
          <w:szCs w:val="22"/>
        </w:rPr>
        <w:lastRenderedPageBreak/>
        <w:drawing>
          <wp:inline distT="0" distB="0" distL="0" distR="0" wp14:anchorId="79B83F38" wp14:editId="6F8FE909">
            <wp:extent cx="4928389" cy="3934326"/>
            <wp:effectExtent l="0" t="0" r="0" b="3175"/>
            <wp:docPr id="127440370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403707" name="Picture 1274403707"/>
                    <pic:cNvPicPr/>
                  </pic:nvPicPr>
                  <pic:blipFill>
                    <a:blip r:embed="rId29"/>
                    <a:stretch>
                      <a:fillRect/>
                    </a:stretch>
                  </pic:blipFill>
                  <pic:spPr>
                    <a:xfrm>
                      <a:off x="0" y="0"/>
                      <a:ext cx="4954048" cy="3954810"/>
                    </a:xfrm>
                    <a:prstGeom prst="rect">
                      <a:avLst/>
                    </a:prstGeom>
                  </pic:spPr>
                </pic:pic>
              </a:graphicData>
            </a:graphic>
          </wp:inline>
        </w:drawing>
      </w:r>
    </w:p>
    <w:p w14:paraId="1F2E6332" w14:textId="5F38EBAE" w:rsidR="00DD1E74" w:rsidRPr="00212FFB" w:rsidRDefault="008E34A7" w:rsidP="008E34A7">
      <w:pPr>
        <w:spacing w:line="276" w:lineRule="auto"/>
        <w:jc w:val="center"/>
        <w:rPr>
          <w:rFonts w:ascii="Arial" w:hAnsi="Arial" w:cs="Arial"/>
          <w:sz w:val="22"/>
          <w:szCs w:val="22"/>
        </w:rPr>
      </w:pPr>
      <w:r>
        <w:rPr>
          <w:rFonts w:ascii="Arial" w:hAnsi="Arial" w:cs="Arial"/>
          <w:noProof/>
          <w:sz w:val="22"/>
          <w:szCs w:val="22"/>
        </w:rPr>
        <w:drawing>
          <wp:inline distT="0" distB="0" distL="0" distR="0" wp14:anchorId="485FD660" wp14:editId="5B54038D">
            <wp:extent cx="6270193" cy="3946358"/>
            <wp:effectExtent l="0" t="0" r="3810" b="3810"/>
            <wp:docPr id="139678573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785738" name="Picture 1396785738"/>
                    <pic:cNvPicPr/>
                  </pic:nvPicPr>
                  <pic:blipFill>
                    <a:blip r:embed="rId30"/>
                    <a:stretch>
                      <a:fillRect/>
                    </a:stretch>
                  </pic:blipFill>
                  <pic:spPr>
                    <a:xfrm>
                      <a:off x="0" y="0"/>
                      <a:ext cx="6313534" cy="3973636"/>
                    </a:xfrm>
                    <a:prstGeom prst="rect">
                      <a:avLst/>
                    </a:prstGeom>
                  </pic:spPr>
                </pic:pic>
              </a:graphicData>
            </a:graphic>
          </wp:inline>
        </w:drawing>
      </w:r>
    </w:p>
    <w:p w14:paraId="51A02857" w14:textId="61151070" w:rsidR="00DD1E74" w:rsidRPr="00212FFB" w:rsidRDefault="00DD1E74" w:rsidP="00212FFB">
      <w:pPr>
        <w:spacing w:line="276" w:lineRule="auto"/>
        <w:rPr>
          <w:rFonts w:ascii="Arial" w:hAnsi="Arial" w:cs="Arial"/>
          <w:sz w:val="22"/>
          <w:szCs w:val="22"/>
        </w:rPr>
      </w:pPr>
    </w:p>
    <w:p w14:paraId="08386DC5" w14:textId="3DA3794E" w:rsidR="00DD1E74" w:rsidRPr="00212FFB" w:rsidRDefault="00DD1E74" w:rsidP="00212FFB">
      <w:pPr>
        <w:spacing w:line="276" w:lineRule="auto"/>
        <w:rPr>
          <w:rFonts w:ascii="Arial" w:hAnsi="Arial" w:cs="Arial"/>
          <w:sz w:val="22"/>
          <w:szCs w:val="22"/>
        </w:rPr>
      </w:pPr>
    </w:p>
    <w:p w14:paraId="3008E5FE" w14:textId="6CD86A76" w:rsidR="00DD1E74" w:rsidRPr="00212FFB" w:rsidRDefault="00DD1E74" w:rsidP="00212FFB">
      <w:pPr>
        <w:spacing w:line="276" w:lineRule="auto"/>
        <w:rPr>
          <w:rFonts w:ascii="Arial" w:hAnsi="Arial" w:cs="Arial"/>
          <w:sz w:val="22"/>
          <w:szCs w:val="22"/>
        </w:rPr>
      </w:pPr>
    </w:p>
    <w:p w14:paraId="50105ADA" w14:textId="0EADE46D" w:rsidR="00787852" w:rsidRPr="004803DE" w:rsidRDefault="004803DE" w:rsidP="004803DE">
      <w:pPr>
        <w:spacing w:line="276" w:lineRule="auto"/>
        <w:jc w:val="both"/>
        <w:rPr>
          <w:rFonts w:ascii="Arial" w:hAnsi="Arial" w:cs="Arial"/>
          <w:sz w:val="22"/>
          <w:szCs w:val="22"/>
        </w:rPr>
      </w:pPr>
      <w:r>
        <w:rPr>
          <w:rFonts w:ascii="Arial" w:hAnsi="Arial" w:cs="Arial"/>
          <w:noProof/>
          <w:sz w:val="22"/>
          <w:szCs w:val="22"/>
        </w:rPr>
        <w:lastRenderedPageBreak/>
        <w:drawing>
          <wp:anchor distT="0" distB="0" distL="114300" distR="114300" simplePos="0" relativeHeight="251731456" behindDoc="0" locked="0" layoutInCell="1" allowOverlap="1" wp14:anchorId="626050A5" wp14:editId="6EC8B5D5">
            <wp:simplePos x="0" y="0"/>
            <wp:positionH relativeFrom="column">
              <wp:posOffset>-72390</wp:posOffset>
            </wp:positionH>
            <wp:positionV relativeFrom="paragraph">
              <wp:posOffset>0</wp:posOffset>
            </wp:positionV>
            <wp:extent cx="6089650" cy="5335905"/>
            <wp:effectExtent l="0" t="0" r="6350" b="0"/>
            <wp:wrapTopAndBottom/>
            <wp:docPr id="94358129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581294" name="Picture 943581294"/>
                    <pic:cNvPicPr/>
                  </pic:nvPicPr>
                  <pic:blipFill>
                    <a:blip r:embed="rId31"/>
                    <a:stretch>
                      <a:fillRect/>
                    </a:stretch>
                  </pic:blipFill>
                  <pic:spPr>
                    <a:xfrm>
                      <a:off x="0" y="0"/>
                      <a:ext cx="6089650" cy="5335905"/>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b/>
          <w:noProof/>
          <w:sz w:val="22"/>
          <w:szCs w:val="22"/>
        </w:rPr>
        <w:drawing>
          <wp:inline distT="0" distB="0" distL="0" distR="0" wp14:anchorId="2ABB74F0" wp14:editId="21A2C2C1">
            <wp:extent cx="6120130" cy="539115"/>
            <wp:effectExtent l="0" t="0" r="1270" b="0"/>
            <wp:docPr id="33262044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620443" name="Picture 332620443"/>
                    <pic:cNvPicPr/>
                  </pic:nvPicPr>
                  <pic:blipFill>
                    <a:blip r:embed="rId32"/>
                    <a:stretch>
                      <a:fillRect/>
                    </a:stretch>
                  </pic:blipFill>
                  <pic:spPr>
                    <a:xfrm>
                      <a:off x="0" y="0"/>
                      <a:ext cx="6182681" cy="544625"/>
                    </a:xfrm>
                    <a:prstGeom prst="rect">
                      <a:avLst/>
                    </a:prstGeom>
                  </pic:spPr>
                </pic:pic>
              </a:graphicData>
            </a:graphic>
          </wp:inline>
        </w:drawing>
      </w:r>
    </w:p>
    <w:p w14:paraId="4E914BD8" w14:textId="598F5458" w:rsidR="00462426" w:rsidRPr="00212FFB" w:rsidRDefault="004803DE" w:rsidP="00212FFB">
      <w:pPr>
        <w:spacing w:line="276" w:lineRule="auto"/>
        <w:rPr>
          <w:rFonts w:ascii="Arial" w:hAnsi="Arial" w:cs="Arial"/>
          <w:sz w:val="22"/>
          <w:szCs w:val="22"/>
        </w:rPr>
      </w:pPr>
      <w:r>
        <w:rPr>
          <w:rFonts w:ascii="Arial" w:hAnsi="Arial" w:cs="Arial"/>
          <w:noProof/>
          <w:sz w:val="22"/>
          <w:szCs w:val="22"/>
        </w:rPr>
        <w:lastRenderedPageBreak/>
        <w:drawing>
          <wp:anchor distT="0" distB="0" distL="114300" distR="114300" simplePos="0" relativeHeight="251732480" behindDoc="0" locked="0" layoutInCell="1" allowOverlap="1" wp14:anchorId="4355FC95" wp14:editId="0894FA57">
            <wp:simplePos x="0" y="0"/>
            <wp:positionH relativeFrom="column">
              <wp:posOffset>1000798</wp:posOffset>
            </wp:positionH>
            <wp:positionV relativeFrom="paragraph">
              <wp:posOffset>299590</wp:posOffset>
            </wp:positionV>
            <wp:extent cx="4156075" cy="3745230"/>
            <wp:effectExtent l="0" t="0" r="0" b="1270"/>
            <wp:wrapTopAndBottom/>
            <wp:docPr id="3103569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35696" name="Picture 31035696"/>
                    <pic:cNvPicPr/>
                  </pic:nvPicPr>
                  <pic:blipFill>
                    <a:blip r:embed="rId33"/>
                    <a:stretch>
                      <a:fillRect/>
                    </a:stretch>
                  </pic:blipFill>
                  <pic:spPr>
                    <a:xfrm>
                      <a:off x="0" y="0"/>
                      <a:ext cx="4156075" cy="3745230"/>
                    </a:xfrm>
                    <a:prstGeom prst="rect">
                      <a:avLst/>
                    </a:prstGeom>
                  </pic:spPr>
                </pic:pic>
              </a:graphicData>
            </a:graphic>
            <wp14:sizeRelH relativeFrom="page">
              <wp14:pctWidth>0</wp14:pctWidth>
            </wp14:sizeRelH>
            <wp14:sizeRelV relativeFrom="page">
              <wp14:pctHeight>0</wp14:pctHeight>
            </wp14:sizeRelV>
          </wp:anchor>
        </w:drawing>
      </w:r>
    </w:p>
    <w:p w14:paraId="3717706A" w14:textId="53E1DB54" w:rsidR="00462426" w:rsidRPr="00212FFB" w:rsidRDefault="004803DE" w:rsidP="004803DE">
      <w:pPr>
        <w:spacing w:line="276" w:lineRule="auto"/>
        <w:jc w:val="center"/>
        <w:rPr>
          <w:rFonts w:ascii="Arial" w:hAnsi="Arial" w:cs="Arial"/>
          <w:sz w:val="22"/>
          <w:szCs w:val="22"/>
        </w:rPr>
      </w:pPr>
      <w:r>
        <w:rPr>
          <w:rFonts w:ascii="Arial" w:hAnsi="Arial" w:cs="Arial"/>
          <w:noProof/>
          <w:sz w:val="22"/>
          <w:szCs w:val="22"/>
        </w:rPr>
        <w:drawing>
          <wp:inline distT="0" distB="0" distL="0" distR="0" wp14:anchorId="1AA80A99" wp14:editId="4E9BF1DD">
            <wp:extent cx="4068410" cy="4282068"/>
            <wp:effectExtent l="0" t="0" r="0" b="0"/>
            <wp:docPr id="167472829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728290" name="Picture 1674728290"/>
                    <pic:cNvPicPr/>
                  </pic:nvPicPr>
                  <pic:blipFill>
                    <a:blip r:embed="rId34"/>
                    <a:stretch>
                      <a:fillRect/>
                    </a:stretch>
                  </pic:blipFill>
                  <pic:spPr>
                    <a:xfrm>
                      <a:off x="0" y="0"/>
                      <a:ext cx="4090781" cy="4305614"/>
                    </a:xfrm>
                    <a:prstGeom prst="rect">
                      <a:avLst/>
                    </a:prstGeom>
                  </pic:spPr>
                </pic:pic>
              </a:graphicData>
            </a:graphic>
          </wp:inline>
        </w:drawing>
      </w:r>
    </w:p>
    <w:p w14:paraId="19406F46" w14:textId="14C35EC9" w:rsidR="00462426" w:rsidRPr="00212FFB" w:rsidRDefault="00462426" w:rsidP="00212FFB">
      <w:pPr>
        <w:spacing w:line="276" w:lineRule="auto"/>
        <w:rPr>
          <w:rFonts w:ascii="Arial" w:hAnsi="Arial" w:cs="Arial"/>
          <w:sz w:val="22"/>
          <w:szCs w:val="22"/>
        </w:rPr>
      </w:pPr>
    </w:p>
    <w:p w14:paraId="5BFEFADD" w14:textId="4B81299C" w:rsidR="009612C5" w:rsidRPr="00212FFB" w:rsidRDefault="009612C5" w:rsidP="00212FFB">
      <w:pPr>
        <w:spacing w:line="276" w:lineRule="auto"/>
        <w:rPr>
          <w:rFonts w:ascii="Arial" w:hAnsi="Arial" w:cs="Arial"/>
          <w:sz w:val="22"/>
          <w:szCs w:val="22"/>
        </w:rPr>
      </w:pPr>
    </w:p>
    <w:sectPr w:rsidR="009612C5" w:rsidRPr="00212FFB" w:rsidSect="00AA457E">
      <w:headerReference w:type="even" r:id="rId35"/>
      <w:footerReference w:type="even" r:id="rId36"/>
      <w:footerReference w:type="default" r:id="rId37"/>
      <w:pgSz w:w="11906" w:h="16838"/>
      <w:pgMar w:top="1134" w:right="1134" w:bottom="1134" w:left="1134" w:header="709" w:footer="70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3B4802F" w14:textId="77777777" w:rsidR="00E01748" w:rsidRDefault="00E01748">
      <w:r>
        <w:separator/>
      </w:r>
    </w:p>
  </w:endnote>
  <w:endnote w:type="continuationSeparator" w:id="0">
    <w:p w14:paraId="3FC815B4" w14:textId="77777777" w:rsidR="00E01748" w:rsidRDefault="00E0174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Symbol">
    <w:panose1 w:val="05050102010706020507"/>
    <w:charset w:val="02"/>
    <w:family w:val="decorative"/>
    <w:pitch w:val="variable"/>
    <w:sig w:usb0="00000000" w:usb1="10000000" w:usb2="00000000" w:usb3="00000000" w:csb0="80000000"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10006FF" w:usb1="4000205B" w:usb2="0000001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Angsana New">
    <w:panose1 w:val="02020603050405020304"/>
    <w:charset w:val="DE"/>
    <w:family w:val="roman"/>
    <w:pitch w:val="variable"/>
    <w:sig w:usb0="81000003" w:usb1="00000000" w:usb2="00000000" w:usb3="00000000" w:csb0="00010001" w:csb1="00000000"/>
  </w:font>
  <w:font w:name="Helvetica Neue">
    <w:panose1 w:val="02000503000000020004"/>
    <w:charset w:val="00"/>
    <w:family w:val="auto"/>
    <w:pitch w:val="variable"/>
    <w:sig w:usb0="E50002FF" w:usb1="500079DB" w:usb2="0000001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Cordia New">
    <w:panose1 w:val="020B0304020202020204"/>
    <w:charset w:val="DE"/>
    <w:family w:val="swiss"/>
    <w:pitch w:val="variable"/>
    <w:sig w:usb0="81000003" w:usb1="00000000" w:usb2="00000000" w:usb3="00000000" w:csb0="0001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9E2519" w14:textId="77777777" w:rsidR="00C832AB" w:rsidRDefault="00C832AB" w:rsidP="00CC053F">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6201F0BE" w14:textId="77777777" w:rsidR="00C832AB" w:rsidRDefault="00C832A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6A97E9" w14:textId="77777777" w:rsidR="00C832AB" w:rsidRDefault="00C832AB" w:rsidP="00CC053F">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C54DE3">
      <w:rPr>
        <w:rStyle w:val="PageNumber"/>
        <w:noProof/>
      </w:rPr>
      <w:t>1</w:t>
    </w:r>
    <w:r>
      <w:rPr>
        <w:rStyle w:val="PageNumber"/>
      </w:rPr>
      <w:fldChar w:fldCharType="end"/>
    </w:r>
  </w:p>
  <w:p w14:paraId="41528928" w14:textId="77777777" w:rsidR="00C832AB" w:rsidRDefault="00C832A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74400BD" w14:textId="77777777" w:rsidR="00E01748" w:rsidRDefault="00E01748">
      <w:r>
        <w:separator/>
      </w:r>
    </w:p>
  </w:footnote>
  <w:footnote w:type="continuationSeparator" w:id="0">
    <w:p w14:paraId="4E57384B" w14:textId="77777777" w:rsidR="00E01748" w:rsidRDefault="00E0174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19A1B7" w14:textId="77777777" w:rsidR="00C832AB" w:rsidRDefault="00C832AB" w:rsidP="001B769B">
    <w:pPr>
      <w:pStyle w:val="Head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185DD515" w14:textId="77777777" w:rsidR="00C832AB" w:rsidRDefault="00C832A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B366D9"/>
    <w:multiLevelType w:val="hybridMultilevel"/>
    <w:tmpl w:val="CAD84706"/>
    <w:lvl w:ilvl="0" w:tplc="04090003">
      <w:start w:val="1"/>
      <w:numFmt w:val="bullet"/>
      <w:lvlText w:val="o"/>
      <w:lvlJc w:val="left"/>
      <w:pPr>
        <w:ind w:left="720" w:hanging="360"/>
      </w:pPr>
      <w:rPr>
        <w:rFonts w:ascii="Courier New" w:hAnsi="Courier New" w:cs="Courier New" w:hint="default"/>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6E44A1FC">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2" w:tplc="DA1848B8">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3" w:tplc="24CE7E36">
      <w:start w:val="1"/>
      <w:numFmt w:val="bullet"/>
      <w:lvlText w:val="•"/>
      <w:lvlJc w:val="left"/>
      <w:pPr>
        <w:ind w:left="2880" w:hanging="360"/>
      </w:pPr>
      <w:rPr>
        <w:rFonts w:ascii="Symbol" w:eastAsia="Symbol" w:hAnsi="Symbol" w:cs="Symbol"/>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4" w:tplc="6352AD38">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5" w:tplc="E48C6E38">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6" w:tplc="DDFC9B94">
      <w:start w:val="1"/>
      <w:numFmt w:val="bullet"/>
      <w:lvlText w:val="•"/>
      <w:lvlJc w:val="left"/>
      <w:pPr>
        <w:ind w:left="5040" w:hanging="360"/>
      </w:pPr>
      <w:rPr>
        <w:rFonts w:ascii="Symbol" w:eastAsia="Symbol" w:hAnsi="Symbol" w:cs="Symbol"/>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7" w:tplc="E190088C">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8" w:tplc="3A4006B4">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1" w15:restartNumberingAfterBreak="0">
    <w:nsid w:val="0A883313"/>
    <w:multiLevelType w:val="hybridMultilevel"/>
    <w:tmpl w:val="8D5C6736"/>
    <w:lvl w:ilvl="0" w:tplc="07EC348E">
      <w:start w:val="1"/>
      <w:numFmt w:val="bullet"/>
      <w:lvlText w:val=""/>
      <w:lvlJc w:val="left"/>
      <w:pPr>
        <w:tabs>
          <w:tab w:val="num" w:pos="720"/>
        </w:tabs>
        <w:ind w:left="720" w:hanging="360"/>
      </w:pPr>
      <w:rPr>
        <w:rFonts w:ascii="Symbol" w:hAnsi="Symbol" w:hint="default"/>
        <w:sz w:val="20"/>
        <w:szCs w:val="20"/>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0B77772E"/>
    <w:multiLevelType w:val="hybridMultilevel"/>
    <w:tmpl w:val="E9B8F6FC"/>
    <w:lvl w:ilvl="0" w:tplc="EF843546">
      <w:start w:val="1"/>
      <w:numFmt w:val="bullet"/>
      <w:lvlText w:val=""/>
      <w:lvlJc w:val="left"/>
      <w:pPr>
        <w:tabs>
          <w:tab w:val="num" w:pos="2160"/>
        </w:tabs>
        <w:ind w:left="2160" w:hanging="360"/>
      </w:pPr>
      <w:rPr>
        <w:rFonts w:ascii="Symbol" w:hAnsi="Symbol" w:hint="default"/>
        <w:color w:val="auto"/>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0C8F00B4"/>
    <w:multiLevelType w:val="multilevel"/>
    <w:tmpl w:val="30C694F8"/>
    <w:lvl w:ilvl="0">
      <w:start w:val="1"/>
      <w:numFmt w:val="bullet"/>
      <w:lvlText w:val="o"/>
      <w:lvlJc w:val="left"/>
      <w:pPr>
        <w:tabs>
          <w:tab w:val="num" w:pos="3600"/>
        </w:tabs>
        <w:ind w:left="3600" w:hanging="360"/>
      </w:pPr>
      <w:rPr>
        <w:rFonts w:ascii="Courier New" w:hAnsi="Courier New" w:hint="default"/>
        <w:sz w:val="16"/>
        <w:szCs w:val="16"/>
      </w:rPr>
    </w:lvl>
    <w:lvl w:ilvl="1">
      <w:start w:val="1"/>
      <w:numFmt w:val="bullet"/>
      <w:lvlText w:val=""/>
      <w:lvlJc w:val="left"/>
      <w:pPr>
        <w:tabs>
          <w:tab w:val="num" w:pos="2160"/>
        </w:tabs>
        <w:ind w:left="2160" w:hanging="360"/>
      </w:pPr>
      <w:rPr>
        <w:rFonts w:ascii="Wingdings" w:hAnsi="Wingdings" w:hint="default"/>
        <w:sz w:val="16"/>
        <w:szCs w:val="16"/>
      </w:rPr>
    </w:lvl>
    <w:lvl w:ilvl="2">
      <w:start w:val="1"/>
      <w:numFmt w:val="bullet"/>
      <w:lvlText w:val=""/>
      <w:lvlJc w:val="left"/>
      <w:pPr>
        <w:tabs>
          <w:tab w:val="num" w:pos="2880"/>
        </w:tabs>
        <w:ind w:left="2880" w:hanging="360"/>
      </w:pPr>
      <w:rPr>
        <w:rFonts w:ascii="Wingdings" w:hAnsi="Wingdings" w:hint="default"/>
      </w:rPr>
    </w:lvl>
    <w:lvl w:ilvl="3">
      <w:start w:val="1"/>
      <w:numFmt w:val="bullet"/>
      <w:lvlText w:val=""/>
      <w:lvlJc w:val="left"/>
      <w:pPr>
        <w:tabs>
          <w:tab w:val="num" w:pos="3600"/>
        </w:tabs>
        <w:ind w:left="3600" w:hanging="360"/>
      </w:pPr>
      <w:rPr>
        <w:rFonts w:ascii="Symbol" w:hAnsi="Symbol" w:hint="default"/>
      </w:rPr>
    </w:lvl>
    <w:lvl w:ilvl="4">
      <w:start w:val="1"/>
      <w:numFmt w:val="bullet"/>
      <w:lvlText w:val="o"/>
      <w:lvlJc w:val="left"/>
      <w:pPr>
        <w:tabs>
          <w:tab w:val="num" w:pos="4320"/>
        </w:tabs>
        <w:ind w:left="4320" w:hanging="360"/>
      </w:pPr>
      <w:rPr>
        <w:rFonts w:ascii="Courier New" w:hAnsi="Courier New" w:cs="Courier New" w:hint="default"/>
      </w:rPr>
    </w:lvl>
    <w:lvl w:ilvl="5">
      <w:start w:val="1"/>
      <w:numFmt w:val="bullet"/>
      <w:lvlText w:val=""/>
      <w:lvlJc w:val="left"/>
      <w:pPr>
        <w:tabs>
          <w:tab w:val="num" w:pos="5040"/>
        </w:tabs>
        <w:ind w:left="5040" w:hanging="360"/>
      </w:pPr>
      <w:rPr>
        <w:rFonts w:ascii="Wingdings" w:hAnsi="Wingdings" w:hint="default"/>
      </w:rPr>
    </w:lvl>
    <w:lvl w:ilvl="6">
      <w:start w:val="1"/>
      <w:numFmt w:val="bullet"/>
      <w:lvlText w:val=""/>
      <w:lvlJc w:val="left"/>
      <w:pPr>
        <w:tabs>
          <w:tab w:val="num" w:pos="5760"/>
        </w:tabs>
        <w:ind w:left="5760" w:hanging="360"/>
      </w:pPr>
      <w:rPr>
        <w:rFonts w:ascii="Symbol" w:hAnsi="Symbol" w:hint="default"/>
      </w:rPr>
    </w:lvl>
    <w:lvl w:ilvl="7">
      <w:start w:val="1"/>
      <w:numFmt w:val="bullet"/>
      <w:lvlText w:val="o"/>
      <w:lvlJc w:val="left"/>
      <w:pPr>
        <w:tabs>
          <w:tab w:val="num" w:pos="6480"/>
        </w:tabs>
        <w:ind w:left="6480" w:hanging="360"/>
      </w:pPr>
      <w:rPr>
        <w:rFonts w:ascii="Courier New" w:hAnsi="Courier New" w:cs="Courier New" w:hint="default"/>
      </w:rPr>
    </w:lvl>
    <w:lvl w:ilvl="8">
      <w:start w:val="1"/>
      <w:numFmt w:val="bullet"/>
      <w:lvlText w:val=""/>
      <w:lvlJc w:val="left"/>
      <w:pPr>
        <w:tabs>
          <w:tab w:val="num" w:pos="7200"/>
        </w:tabs>
        <w:ind w:left="7200" w:hanging="360"/>
      </w:pPr>
      <w:rPr>
        <w:rFonts w:ascii="Wingdings" w:hAnsi="Wingdings" w:hint="default"/>
      </w:rPr>
    </w:lvl>
  </w:abstractNum>
  <w:abstractNum w:abstractNumId="4" w15:restartNumberingAfterBreak="0">
    <w:nsid w:val="159B19E7"/>
    <w:multiLevelType w:val="hybridMultilevel"/>
    <w:tmpl w:val="5BE6F140"/>
    <w:lvl w:ilvl="0" w:tplc="6D886BF4">
      <w:start w:val="1"/>
      <w:numFmt w:val="bullet"/>
      <w:lvlText w:val="o"/>
      <w:lvlJc w:val="left"/>
      <w:pPr>
        <w:tabs>
          <w:tab w:val="num" w:pos="3600"/>
        </w:tabs>
        <w:ind w:left="3600" w:hanging="360"/>
      </w:pPr>
      <w:rPr>
        <w:rFonts w:ascii="Courier New" w:hAnsi="Courier New" w:hint="default"/>
        <w:sz w:val="16"/>
        <w:szCs w:val="16"/>
      </w:rPr>
    </w:lvl>
    <w:lvl w:ilvl="1" w:tplc="BDC275FE">
      <w:start w:val="1"/>
      <w:numFmt w:val="bullet"/>
      <w:lvlText w:val=""/>
      <w:lvlJc w:val="left"/>
      <w:pPr>
        <w:tabs>
          <w:tab w:val="num" w:pos="2160"/>
        </w:tabs>
        <w:ind w:left="2160" w:hanging="360"/>
      </w:pPr>
      <w:rPr>
        <w:rFonts w:ascii="Symbol" w:hAnsi="Symbol" w:hint="default"/>
        <w:color w:val="auto"/>
        <w:sz w:val="20"/>
        <w:szCs w:val="20"/>
      </w:rPr>
    </w:lvl>
    <w:lvl w:ilvl="2" w:tplc="08090005" w:tentative="1">
      <w:start w:val="1"/>
      <w:numFmt w:val="bullet"/>
      <w:lvlText w:val=""/>
      <w:lvlJc w:val="left"/>
      <w:pPr>
        <w:tabs>
          <w:tab w:val="num" w:pos="2880"/>
        </w:tabs>
        <w:ind w:left="2880" w:hanging="360"/>
      </w:pPr>
      <w:rPr>
        <w:rFonts w:ascii="Wingdings" w:hAnsi="Wingdings" w:hint="default"/>
      </w:rPr>
    </w:lvl>
    <w:lvl w:ilvl="3" w:tplc="08090001" w:tentative="1">
      <w:start w:val="1"/>
      <w:numFmt w:val="bullet"/>
      <w:lvlText w:val=""/>
      <w:lvlJc w:val="left"/>
      <w:pPr>
        <w:tabs>
          <w:tab w:val="num" w:pos="3600"/>
        </w:tabs>
        <w:ind w:left="3600" w:hanging="360"/>
      </w:pPr>
      <w:rPr>
        <w:rFonts w:ascii="Symbol" w:hAnsi="Symbol" w:hint="default"/>
      </w:rPr>
    </w:lvl>
    <w:lvl w:ilvl="4" w:tplc="08090003" w:tentative="1">
      <w:start w:val="1"/>
      <w:numFmt w:val="bullet"/>
      <w:lvlText w:val="o"/>
      <w:lvlJc w:val="left"/>
      <w:pPr>
        <w:tabs>
          <w:tab w:val="num" w:pos="4320"/>
        </w:tabs>
        <w:ind w:left="4320" w:hanging="360"/>
      </w:pPr>
      <w:rPr>
        <w:rFonts w:ascii="Courier New" w:hAnsi="Courier New" w:cs="Courier New" w:hint="default"/>
      </w:rPr>
    </w:lvl>
    <w:lvl w:ilvl="5" w:tplc="08090005" w:tentative="1">
      <w:start w:val="1"/>
      <w:numFmt w:val="bullet"/>
      <w:lvlText w:val=""/>
      <w:lvlJc w:val="left"/>
      <w:pPr>
        <w:tabs>
          <w:tab w:val="num" w:pos="5040"/>
        </w:tabs>
        <w:ind w:left="5040" w:hanging="360"/>
      </w:pPr>
      <w:rPr>
        <w:rFonts w:ascii="Wingdings" w:hAnsi="Wingdings" w:hint="default"/>
      </w:rPr>
    </w:lvl>
    <w:lvl w:ilvl="6" w:tplc="08090001" w:tentative="1">
      <w:start w:val="1"/>
      <w:numFmt w:val="bullet"/>
      <w:lvlText w:val=""/>
      <w:lvlJc w:val="left"/>
      <w:pPr>
        <w:tabs>
          <w:tab w:val="num" w:pos="5760"/>
        </w:tabs>
        <w:ind w:left="5760" w:hanging="360"/>
      </w:pPr>
      <w:rPr>
        <w:rFonts w:ascii="Symbol" w:hAnsi="Symbol" w:hint="default"/>
      </w:rPr>
    </w:lvl>
    <w:lvl w:ilvl="7" w:tplc="08090003" w:tentative="1">
      <w:start w:val="1"/>
      <w:numFmt w:val="bullet"/>
      <w:lvlText w:val="o"/>
      <w:lvlJc w:val="left"/>
      <w:pPr>
        <w:tabs>
          <w:tab w:val="num" w:pos="6480"/>
        </w:tabs>
        <w:ind w:left="6480" w:hanging="360"/>
      </w:pPr>
      <w:rPr>
        <w:rFonts w:ascii="Courier New" w:hAnsi="Courier New" w:cs="Courier New" w:hint="default"/>
      </w:rPr>
    </w:lvl>
    <w:lvl w:ilvl="8" w:tplc="08090005" w:tentative="1">
      <w:start w:val="1"/>
      <w:numFmt w:val="bullet"/>
      <w:lvlText w:val=""/>
      <w:lvlJc w:val="left"/>
      <w:pPr>
        <w:tabs>
          <w:tab w:val="num" w:pos="7200"/>
        </w:tabs>
        <w:ind w:left="7200" w:hanging="360"/>
      </w:pPr>
      <w:rPr>
        <w:rFonts w:ascii="Wingdings" w:hAnsi="Wingdings" w:hint="default"/>
      </w:rPr>
    </w:lvl>
  </w:abstractNum>
  <w:abstractNum w:abstractNumId="5" w15:restartNumberingAfterBreak="0">
    <w:nsid w:val="16753231"/>
    <w:multiLevelType w:val="hybridMultilevel"/>
    <w:tmpl w:val="8EBC50AE"/>
    <w:lvl w:ilvl="0" w:tplc="04090003">
      <w:start w:val="1"/>
      <w:numFmt w:val="bullet"/>
      <w:lvlText w:val="o"/>
      <w:lvlJc w:val="left"/>
      <w:pPr>
        <w:ind w:left="720" w:hanging="360"/>
      </w:pPr>
      <w:rPr>
        <w:rFonts w:ascii="Courier New" w:hAnsi="Courier New" w:cs="Courier New" w:hint="default"/>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6E44A1FC">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2" w:tplc="DA1848B8">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3" w:tplc="24CE7E36">
      <w:start w:val="1"/>
      <w:numFmt w:val="bullet"/>
      <w:lvlText w:val="•"/>
      <w:lvlJc w:val="left"/>
      <w:pPr>
        <w:ind w:left="2880" w:hanging="360"/>
      </w:pPr>
      <w:rPr>
        <w:rFonts w:ascii="Symbol" w:eastAsia="Symbol" w:hAnsi="Symbol" w:cs="Symbol"/>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4" w:tplc="6352AD38">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5" w:tplc="E48C6E38">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6" w:tplc="DDFC9B94">
      <w:start w:val="1"/>
      <w:numFmt w:val="bullet"/>
      <w:lvlText w:val="•"/>
      <w:lvlJc w:val="left"/>
      <w:pPr>
        <w:ind w:left="5040" w:hanging="360"/>
      </w:pPr>
      <w:rPr>
        <w:rFonts w:ascii="Symbol" w:eastAsia="Symbol" w:hAnsi="Symbol" w:cs="Symbol"/>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7" w:tplc="E190088C">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8" w:tplc="3A4006B4">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6" w15:restartNumberingAfterBreak="0">
    <w:nsid w:val="170F4296"/>
    <w:multiLevelType w:val="hybridMultilevel"/>
    <w:tmpl w:val="3F60BD2A"/>
    <w:lvl w:ilvl="0" w:tplc="71C0598C">
      <w:start w:val="1"/>
      <w:numFmt w:val="bullet"/>
      <w:lvlText w:val=""/>
      <w:lvlJc w:val="left"/>
      <w:pPr>
        <w:tabs>
          <w:tab w:val="num" w:pos="3960"/>
        </w:tabs>
        <w:ind w:left="3960" w:hanging="360"/>
      </w:pPr>
      <w:rPr>
        <w:rFonts w:ascii="Symbol" w:hAnsi="Symbol" w:hint="default"/>
        <w:color w:val="auto"/>
        <w:sz w:val="20"/>
        <w:szCs w:val="20"/>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1ADC13BF"/>
    <w:multiLevelType w:val="hybridMultilevel"/>
    <w:tmpl w:val="F7B0ACB8"/>
    <w:lvl w:ilvl="0" w:tplc="81CE422C">
      <w:start w:val="1"/>
      <w:numFmt w:val="upperLetter"/>
      <w:lvlText w:val="%1."/>
      <w:lvlJc w:val="left"/>
      <w:pPr>
        <w:tabs>
          <w:tab w:val="num" w:pos="1440"/>
        </w:tabs>
        <w:ind w:left="1440" w:hanging="1080"/>
      </w:pPr>
      <w:rPr>
        <w:rFonts w:hint="default"/>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8" w15:restartNumberingAfterBreak="0">
    <w:nsid w:val="1DE509D7"/>
    <w:multiLevelType w:val="hybridMultilevel"/>
    <w:tmpl w:val="711E03B8"/>
    <w:lvl w:ilvl="0" w:tplc="04090003">
      <w:start w:val="1"/>
      <w:numFmt w:val="bullet"/>
      <w:lvlText w:val="o"/>
      <w:lvlJc w:val="left"/>
      <w:pPr>
        <w:ind w:left="720" w:hanging="360"/>
      </w:pPr>
      <w:rPr>
        <w:rFonts w:ascii="Courier New" w:hAnsi="Courier New" w:cs="Courier New" w:hint="default"/>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6E44A1FC">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2" w:tplc="DA1848B8">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3" w:tplc="24CE7E36">
      <w:start w:val="1"/>
      <w:numFmt w:val="bullet"/>
      <w:lvlText w:val="•"/>
      <w:lvlJc w:val="left"/>
      <w:pPr>
        <w:ind w:left="2880" w:hanging="360"/>
      </w:pPr>
      <w:rPr>
        <w:rFonts w:ascii="Symbol" w:eastAsia="Symbol" w:hAnsi="Symbol" w:cs="Symbol"/>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4" w:tplc="6352AD38">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5" w:tplc="E48C6E38">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6" w:tplc="DDFC9B94">
      <w:start w:val="1"/>
      <w:numFmt w:val="bullet"/>
      <w:lvlText w:val="•"/>
      <w:lvlJc w:val="left"/>
      <w:pPr>
        <w:ind w:left="5040" w:hanging="360"/>
      </w:pPr>
      <w:rPr>
        <w:rFonts w:ascii="Symbol" w:eastAsia="Symbol" w:hAnsi="Symbol" w:cs="Symbol"/>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7" w:tplc="E190088C">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8" w:tplc="3A4006B4">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9" w15:restartNumberingAfterBreak="0">
    <w:nsid w:val="20FD3271"/>
    <w:multiLevelType w:val="hybridMultilevel"/>
    <w:tmpl w:val="B1EAFF68"/>
    <w:lvl w:ilvl="0" w:tplc="BF640720">
      <w:start w:val="1"/>
      <w:numFmt w:val="bullet"/>
      <w:lvlText w:val=""/>
      <w:lvlJc w:val="left"/>
      <w:pPr>
        <w:tabs>
          <w:tab w:val="num" w:pos="2160"/>
        </w:tabs>
        <w:ind w:left="2160" w:hanging="360"/>
      </w:pPr>
      <w:rPr>
        <w:rFonts w:ascii="Symbol" w:hAnsi="Symbol" w:hint="default"/>
        <w:color w:val="auto"/>
        <w:sz w:val="22"/>
        <w:szCs w:val="22"/>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24BE47C5"/>
    <w:multiLevelType w:val="hybridMultilevel"/>
    <w:tmpl w:val="30C694F8"/>
    <w:lvl w:ilvl="0" w:tplc="6D886BF4">
      <w:start w:val="1"/>
      <w:numFmt w:val="bullet"/>
      <w:lvlText w:val="o"/>
      <w:lvlJc w:val="left"/>
      <w:pPr>
        <w:tabs>
          <w:tab w:val="num" w:pos="3600"/>
        </w:tabs>
        <w:ind w:left="3600" w:hanging="360"/>
      </w:pPr>
      <w:rPr>
        <w:rFonts w:ascii="Courier New" w:hAnsi="Courier New" w:hint="default"/>
        <w:sz w:val="16"/>
        <w:szCs w:val="16"/>
      </w:rPr>
    </w:lvl>
    <w:lvl w:ilvl="1" w:tplc="08090005">
      <w:start w:val="1"/>
      <w:numFmt w:val="bullet"/>
      <w:lvlText w:val=""/>
      <w:lvlJc w:val="left"/>
      <w:pPr>
        <w:tabs>
          <w:tab w:val="num" w:pos="2160"/>
        </w:tabs>
        <w:ind w:left="2160" w:hanging="360"/>
      </w:pPr>
      <w:rPr>
        <w:rFonts w:ascii="Wingdings" w:hAnsi="Wingdings" w:hint="default"/>
        <w:sz w:val="16"/>
        <w:szCs w:val="16"/>
      </w:rPr>
    </w:lvl>
    <w:lvl w:ilvl="2" w:tplc="08090005" w:tentative="1">
      <w:start w:val="1"/>
      <w:numFmt w:val="bullet"/>
      <w:lvlText w:val=""/>
      <w:lvlJc w:val="left"/>
      <w:pPr>
        <w:tabs>
          <w:tab w:val="num" w:pos="2880"/>
        </w:tabs>
        <w:ind w:left="2880" w:hanging="360"/>
      </w:pPr>
      <w:rPr>
        <w:rFonts w:ascii="Wingdings" w:hAnsi="Wingdings" w:hint="default"/>
      </w:rPr>
    </w:lvl>
    <w:lvl w:ilvl="3" w:tplc="08090001" w:tentative="1">
      <w:start w:val="1"/>
      <w:numFmt w:val="bullet"/>
      <w:lvlText w:val=""/>
      <w:lvlJc w:val="left"/>
      <w:pPr>
        <w:tabs>
          <w:tab w:val="num" w:pos="3600"/>
        </w:tabs>
        <w:ind w:left="3600" w:hanging="360"/>
      </w:pPr>
      <w:rPr>
        <w:rFonts w:ascii="Symbol" w:hAnsi="Symbol" w:hint="default"/>
      </w:rPr>
    </w:lvl>
    <w:lvl w:ilvl="4" w:tplc="08090003" w:tentative="1">
      <w:start w:val="1"/>
      <w:numFmt w:val="bullet"/>
      <w:lvlText w:val="o"/>
      <w:lvlJc w:val="left"/>
      <w:pPr>
        <w:tabs>
          <w:tab w:val="num" w:pos="4320"/>
        </w:tabs>
        <w:ind w:left="4320" w:hanging="360"/>
      </w:pPr>
      <w:rPr>
        <w:rFonts w:ascii="Courier New" w:hAnsi="Courier New" w:cs="Courier New" w:hint="default"/>
      </w:rPr>
    </w:lvl>
    <w:lvl w:ilvl="5" w:tplc="08090005" w:tentative="1">
      <w:start w:val="1"/>
      <w:numFmt w:val="bullet"/>
      <w:lvlText w:val=""/>
      <w:lvlJc w:val="left"/>
      <w:pPr>
        <w:tabs>
          <w:tab w:val="num" w:pos="5040"/>
        </w:tabs>
        <w:ind w:left="5040" w:hanging="360"/>
      </w:pPr>
      <w:rPr>
        <w:rFonts w:ascii="Wingdings" w:hAnsi="Wingdings" w:hint="default"/>
      </w:rPr>
    </w:lvl>
    <w:lvl w:ilvl="6" w:tplc="08090001" w:tentative="1">
      <w:start w:val="1"/>
      <w:numFmt w:val="bullet"/>
      <w:lvlText w:val=""/>
      <w:lvlJc w:val="left"/>
      <w:pPr>
        <w:tabs>
          <w:tab w:val="num" w:pos="5760"/>
        </w:tabs>
        <w:ind w:left="5760" w:hanging="360"/>
      </w:pPr>
      <w:rPr>
        <w:rFonts w:ascii="Symbol" w:hAnsi="Symbol" w:hint="default"/>
      </w:rPr>
    </w:lvl>
    <w:lvl w:ilvl="7" w:tplc="08090003" w:tentative="1">
      <w:start w:val="1"/>
      <w:numFmt w:val="bullet"/>
      <w:lvlText w:val="o"/>
      <w:lvlJc w:val="left"/>
      <w:pPr>
        <w:tabs>
          <w:tab w:val="num" w:pos="6480"/>
        </w:tabs>
        <w:ind w:left="6480" w:hanging="360"/>
      </w:pPr>
      <w:rPr>
        <w:rFonts w:ascii="Courier New" w:hAnsi="Courier New" w:cs="Courier New" w:hint="default"/>
      </w:rPr>
    </w:lvl>
    <w:lvl w:ilvl="8" w:tplc="08090005" w:tentative="1">
      <w:start w:val="1"/>
      <w:numFmt w:val="bullet"/>
      <w:lvlText w:val=""/>
      <w:lvlJc w:val="left"/>
      <w:pPr>
        <w:tabs>
          <w:tab w:val="num" w:pos="7200"/>
        </w:tabs>
        <w:ind w:left="7200" w:hanging="360"/>
      </w:pPr>
      <w:rPr>
        <w:rFonts w:ascii="Wingdings" w:hAnsi="Wingdings" w:hint="default"/>
      </w:rPr>
    </w:lvl>
  </w:abstractNum>
  <w:abstractNum w:abstractNumId="11" w15:restartNumberingAfterBreak="0">
    <w:nsid w:val="2D9A1E4B"/>
    <w:multiLevelType w:val="hybridMultilevel"/>
    <w:tmpl w:val="E902B1EC"/>
    <w:lvl w:ilvl="0" w:tplc="3A8A262C">
      <w:start w:val="17"/>
      <w:numFmt w:val="upperLetter"/>
      <w:lvlText w:val="%1."/>
      <w:lvlJc w:val="left"/>
      <w:pPr>
        <w:tabs>
          <w:tab w:val="num" w:pos="1080"/>
        </w:tabs>
        <w:ind w:left="1080" w:hanging="720"/>
      </w:pPr>
      <w:rPr>
        <w:rFonts w:hint="default"/>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12" w15:restartNumberingAfterBreak="0">
    <w:nsid w:val="355362D6"/>
    <w:multiLevelType w:val="hybridMultilevel"/>
    <w:tmpl w:val="C5D2AF02"/>
    <w:lvl w:ilvl="0" w:tplc="83D2B85A">
      <w:start w:val="1"/>
      <w:numFmt w:val="bullet"/>
      <w:lvlText w:val=""/>
      <w:lvlJc w:val="left"/>
      <w:pPr>
        <w:tabs>
          <w:tab w:val="num" w:pos="3960"/>
        </w:tabs>
        <w:ind w:left="3960" w:hanging="360"/>
      </w:pPr>
      <w:rPr>
        <w:rFonts w:ascii="Symbol" w:hAnsi="Symbol" w:hint="default"/>
        <w:color w:val="auto"/>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37CF50AB"/>
    <w:multiLevelType w:val="hybridMultilevel"/>
    <w:tmpl w:val="E5663DF6"/>
    <w:lvl w:ilvl="0" w:tplc="83D2B85A">
      <w:start w:val="1"/>
      <w:numFmt w:val="bullet"/>
      <w:lvlText w:val=""/>
      <w:lvlJc w:val="left"/>
      <w:pPr>
        <w:tabs>
          <w:tab w:val="num" w:pos="4500"/>
        </w:tabs>
        <w:ind w:left="4500" w:hanging="360"/>
      </w:pPr>
      <w:rPr>
        <w:rFonts w:ascii="Symbol" w:hAnsi="Symbol" w:hint="default"/>
        <w:color w:val="auto"/>
      </w:rPr>
    </w:lvl>
    <w:lvl w:ilvl="1" w:tplc="08090003" w:tentative="1">
      <w:start w:val="1"/>
      <w:numFmt w:val="bullet"/>
      <w:lvlText w:val="o"/>
      <w:lvlJc w:val="left"/>
      <w:pPr>
        <w:tabs>
          <w:tab w:val="num" w:pos="1980"/>
        </w:tabs>
        <w:ind w:left="1980" w:hanging="360"/>
      </w:pPr>
      <w:rPr>
        <w:rFonts w:ascii="Courier New" w:hAnsi="Courier New" w:cs="Courier New" w:hint="default"/>
      </w:rPr>
    </w:lvl>
    <w:lvl w:ilvl="2" w:tplc="08090005" w:tentative="1">
      <w:start w:val="1"/>
      <w:numFmt w:val="bullet"/>
      <w:lvlText w:val=""/>
      <w:lvlJc w:val="left"/>
      <w:pPr>
        <w:tabs>
          <w:tab w:val="num" w:pos="2700"/>
        </w:tabs>
        <w:ind w:left="2700" w:hanging="360"/>
      </w:pPr>
      <w:rPr>
        <w:rFonts w:ascii="Wingdings" w:hAnsi="Wingdings" w:hint="default"/>
      </w:rPr>
    </w:lvl>
    <w:lvl w:ilvl="3" w:tplc="08090001" w:tentative="1">
      <w:start w:val="1"/>
      <w:numFmt w:val="bullet"/>
      <w:lvlText w:val=""/>
      <w:lvlJc w:val="left"/>
      <w:pPr>
        <w:tabs>
          <w:tab w:val="num" w:pos="3420"/>
        </w:tabs>
        <w:ind w:left="3420" w:hanging="360"/>
      </w:pPr>
      <w:rPr>
        <w:rFonts w:ascii="Symbol" w:hAnsi="Symbol" w:hint="default"/>
      </w:rPr>
    </w:lvl>
    <w:lvl w:ilvl="4" w:tplc="08090003" w:tentative="1">
      <w:start w:val="1"/>
      <w:numFmt w:val="bullet"/>
      <w:lvlText w:val="o"/>
      <w:lvlJc w:val="left"/>
      <w:pPr>
        <w:tabs>
          <w:tab w:val="num" w:pos="4140"/>
        </w:tabs>
        <w:ind w:left="4140" w:hanging="360"/>
      </w:pPr>
      <w:rPr>
        <w:rFonts w:ascii="Courier New" w:hAnsi="Courier New" w:cs="Courier New" w:hint="default"/>
      </w:rPr>
    </w:lvl>
    <w:lvl w:ilvl="5" w:tplc="08090005" w:tentative="1">
      <w:start w:val="1"/>
      <w:numFmt w:val="bullet"/>
      <w:lvlText w:val=""/>
      <w:lvlJc w:val="left"/>
      <w:pPr>
        <w:tabs>
          <w:tab w:val="num" w:pos="4860"/>
        </w:tabs>
        <w:ind w:left="4860" w:hanging="360"/>
      </w:pPr>
      <w:rPr>
        <w:rFonts w:ascii="Wingdings" w:hAnsi="Wingdings" w:hint="default"/>
      </w:rPr>
    </w:lvl>
    <w:lvl w:ilvl="6" w:tplc="08090001" w:tentative="1">
      <w:start w:val="1"/>
      <w:numFmt w:val="bullet"/>
      <w:lvlText w:val=""/>
      <w:lvlJc w:val="left"/>
      <w:pPr>
        <w:tabs>
          <w:tab w:val="num" w:pos="5580"/>
        </w:tabs>
        <w:ind w:left="5580" w:hanging="360"/>
      </w:pPr>
      <w:rPr>
        <w:rFonts w:ascii="Symbol" w:hAnsi="Symbol" w:hint="default"/>
      </w:rPr>
    </w:lvl>
    <w:lvl w:ilvl="7" w:tplc="08090003" w:tentative="1">
      <w:start w:val="1"/>
      <w:numFmt w:val="bullet"/>
      <w:lvlText w:val="o"/>
      <w:lvlJc w:val="left"/>
      <w:pPr>
        <w:tabs>
          <w:tab w:val="num" w:pos="6300"/>
        </w:tabs>
        <w:ind w:left="6300" w:hanging="360"/>
      </w:pPr>
      <w:rPr>
        <w:rFonts w:ascii="Courier New" w:hAnsi="Courier New" w:cs="Courier New" w:hint="default"/>
      </w:rPr>
    </w:lvl>
    <w:lvl w:ilvl="8" w:tplc="08090005" w:tentative="1">
      <w:start w:val="1"/>
      <w:numFmt w:val="bullet"/>
      <w:lvlText w:val=""/>
      <w:lvlJc w:val="left"/>
      <w:pPr>
        <w:tabs>
          <w:tab w:val="num" w:pos="7020"/>
        </w:tabs>
        <w:ind w:left="7020" w:hanging="360"/>
      </w:pPr>
      <w:rPr>
        <w:rFonts w:ascii="Wingdings" w:hAnsi="Wingdings" w:hint="default"/>
      </w:rPr>
    </w:lvl>
  </w:abstractNum>
  <w:abstractNum w:abstractNumId="14" w15:restartNumberingAfterBreak="0">
    <w:nsid w:val="3C473677"/>
    <w:multiLevelType w:val="hybridMultilevel"/>
    <w:tmpl w:val="54663654"/>
    <w:lvl w:ilvl="0" w:tplc="08090005">
      <w:start w:val="1"/>
      <w:numFmt w:val="bullet"/>
      <w:lvlText w:val=""/>
      <w:lvlJc w:val="left"/>
      <w:pPr>
        <w:tabs>
          <w:tab w:val="num" w:pos="720"/>
        </w:tabs>
        <w:ind w:left="720" w:hanging="360"/>
      </w:pPr>
      <w:rPr>
        <w:rFonts w:ascii="Wingdings" w:hAnsi="Wingdings" w:hint="default"/>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3E243B1E"/>
    <w:multiLevelType w:val="multilevel"/>
    <w:tmpl w:val="54663654"/>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3F5F5BC2"/>
    <w:multiLevelType w:val="hybridMultilevel"/>
    <w:tmpl w:val="C26429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1940D74"/>
    <w:multiLevelType w:val="hybridMultilevel"/>
    <w:tmpl w:val="5860ABE4"/>
    <w:lvl w:ilvl="0" w:tplc="3AA8915E">
      <w:start w:val="17"/>
      <w:numFmt w:val="upperLetter"/>
      <w:lvlText w:val="%1."/>
      <w:lvlJc w:val="left"/>
      <w:pPr>
        <w:tabs>
          <w:tab w:val="num" w:pos="1440"/>
        </w:tabs>
        <w:ind w:left="1440" w:hanging="1080"/>
      </w:pPr>
      <w:rPr>
        <w:rFonts w:hint="default"/>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18" w15:restartNumberingAfterBreak="0">
    <w:nsid w:val="44134EAB"/>
    <w:multiLevelType w:val="hybridMultilevel"/>
    <w:tmpl w:val="C6B4A356"/>
    <w:lvl w:ilvl="0" w:tplc="3B3E1F30">
      <w:start w:val="1"/>
      <w:numFmt w:val="decimal"/>
      <w:lvlText w:val="%1."/>
      <w:lvlJc w:val="left"/>
      <w:pPr>
        <w:tabs>
          <w:tab w:val="num" w:pos="1440"/>
        </w:tabs>
        <w:ind w:left="1440" w:hanging="720"/>
      </w:pPr>
      <w:rPr>
        <w:rFonts w:hint="default"/>
      </w:rPr>
    </w:lvl>
    <w:lvl w:ilvl="1" w:tplc="08090019" w:tentative="1">
      <w:start w:val="1"/>
      <w:numFmt w:val="lowerLetter"/>
      <w:lvlText w:val="%2."/>
      <w:lvlJc w:val="left"/>
      <w:pPr>
        <w:tabs>
          <w:tab w:val="num" w:pos="1800"/>
        </w:tabs>
        <w:ind w:left="1800" w:hanging="360"/>
      </w:pPr>
    </w:lvl>
    <w:lvl w:ilvl="2" w:tplc="0809001B" w:tentative="1">
      <w:start w:val="1"/>
      <w:numFmt w:val="lowerRoman"/>
      <w:lvlText w:val="%3."/>
      <w:lvlJc w:val="right"/>
      <w:pPr>
        <w:tabs>
          <w:tab w:val="num" w:pos="2520"/>
        </w:tabs>
        <w:ind w:left="2520" w:hanging="180"/>
      </w:pPr>
    </w:lvl>
    <w:lvl w:ilvl="3" w:tplc="0809000F" w:tentative="1">
      <w:start w:val="1"/>
      <w:numFmt w:val="decimal"/>
      <w:lvlText w:val="%4."/>
      <w:lvlJc w:val="left"/>
      <w:pPr>
        <w:tabs>
          <w:tab w:val="num" w:pos="3240"/>
        </w:tabs>
        <w:ind w:left="3240" w:hanging="360"/>
      </w:pPr>
    </w:lvl>
    <w:lvl w:ilvl="4" w:tplc="08090019" w:tentative="1">
      <w:start w:val="1"/>
      <w:numFmt w:val="lowerLetter"/>
      <w:lvlText w:val="%5."/>
      <w:lvlJc w:val="left"/>
      <w:pPr>
        <w:tabs>
          <w:tab w:val="num" w:pos="3960"/>
        </w:tabs>
        <w:ind w:left="3960" w:hanging="360"/>
      </w:pPr>
    </w:lvl>
    <w:lvl w:ilvl="5" w:tplc="0809001B" w:tentative="1">
      <w:start w:val="1"/>
      <w:numFmt w:val="lowerRoman"/>
      <w:lvlText w:val="%6."/>
      <w:lvlJc w:val="right"/>
      <w:pPr>
        <w:tabs>
          <w:tab w:val="num" w:pos="4680"/>
        </w:tabs>
        <w:ind w:left="4680" w:hanging="180"/>
      </w:pPr>
    </w:lvl>
    <w:lvl w:ilvl="6" w:tplc="0809000F" w:tentative="1">
      <w:start w:val="1"/>
      <w:numFmt w:val="decimal"/>
      <w:lvlText w:val="%7."/>
      <w:lvlJc w:val="left"/>
      <w:pPr>
        <w:tabs>
          <w:tab w:val="num" w:pos="5400"/>
        </w:tabs>
        <w:ind w:left="5400" w:hanging="360"/>
      </w:pPr>
    </w:lvl>
    <w:lvl w:ilvl="7" w:tplc="08090019" w:tentative="1">
      <w:start w:val="1"/>
      <w:numFmt w:val="lowerLetter"/>
      <w:lvlText w:val="%8."/>
      <w:lvlJc w:val="left"/>
      <w:pPr>
        <w:tabs>
          <w:tab w:val="num" w:pos="6120"/>
        </w:tabs>
        <w:ind w:left="6120" w:hanging="360"/>
      </w:pPr>
    </w:lvl>
    <w:lvl w:ilvl="8" w:tplc="0809001B" w:tentative="1">
      <w:start w:val="1"/>
      <w:numFmt w:val="lowerRoman"/>
      <w:lvlText w:val="%9."/>
      <w:lvlJc w:val="right"/>
      <w:pPr>
        <w:tabs>
          <w:tab w:val="num" w:pos="6840"/>
        </w:tabs>
        <w:ind w:left="6840" w:hanging="180"/>
      </w:pPr>
    </w:lvl>
  </w:abstractNum>
  <w:abstractNum w:abstractNumId="19" w15:restartNumberingAfterBreak="0">
    <w:nsid w:val="4A9B6B08"/>
    <w:multiLevelType w:val="hybridMultilevel"/>
    <w:tmpl w:val="2778A390"/>
    <w:lvl w:ilvl="0" w:tplc="570E3B56">
      <w:start w:val="1"/>
      <w:numFmt w:val="decimal"/>
      <w:lvlText w:val="%1."/>
      <w:lvlJc w:val="left"/>
      <w:pPr>
        <w:tabs>
          <w:tab w:val="num" w:pos="1440"/>
        </w:tabs>
        <w:ind w:left="1440" w:hanging="720"/>
      </w:pPr>
      <w:rPr>
        <w:rFonts w:hint="default"/>
        <w:b w:val="0"/>
      </w:rPr>
    </w:lvl>
    <w:lvl w:ilvl="1" w:tplc="76A4D5D2">
      <w:start w:val="2"/>
      <w:numFmt w:val="decimal"/>
      <w:lvlText w:val="%2"/>
      <w:lvlJc w:val="left"/>
      <w:pPr>
        <w:tabs>
          <w:tab w:val="num" w:pos="2160"/>
        </w:tabs>
        <w:ind w:left="2160" w:hanging="720"/>
      </w:pPr>
      <w:rPr>
        <w:rFonts w:hint="default"/>
      </w:rPr>
    </w:lvl>
    <w:lvl w:ilvl="2" w:tplc="0809001B" w:tentative="1">
      <w:start w:val="1"/>
      <w:numFmt w:val="lowerRoman"/>
      <w:lvlText w:val="%3."/>
      <w:lvlJc w:val="right"/>
      <w:pPr>
        <w:tabs>
          <w:tab w:val="num" w:pos="2520"/>
        </w:tabs>
        <w:ind w:left="2520" w:hanging="180"/>
      </w:pPr>
    </w:lvl>
    <w:lvl w:ilvl="3" w:tplc="0809000F" w:tentative="1">
      <w:start w:val="1"/>
      <w:numFmt w:val="decimal"/>
      <w:lvlText w:val="%4."/>
      <w:lvlJc w:val="left"/>
      <w:pPr>
        <w:tabs>
          <w:tab w:val="num" w:pos="3240"/>
        </w:tabs>
        <w:ind w:left="3240" w:hanging="360"/>
      </w:pPr>
    </w:lvl>
    <w:lvl w:ilvl="4" w:tplc="08090019" w:tentative="1">
      <w:start w:val="1"/>
      <w:numFmt w:val="lowerLetter"/>
      <w:lvlText w:val="%5."/>
      <w:lvlJc w:val="left"/>
      <w:pPr>
        <w:tabs>
          <w:tab w:val="num" w:pos="3960"/>
        </w:tabs>
        <w:ind w:left="3960" w:hanging="360"/>
      </w:pPr>
    </w:lvl>
    <w:lvl w:ilvl="5" w:tplc="0809001B" w:tentative="1">
      <w:start w:val="1"/>
      <w:numFmt w:val="lowerRoman"/>
      <w:lvlText w:val="%6."/>
      <w:lvlJc w:val="right"/>
      <w:pPr>
        <w:tabs>
          <w:tab w:val="num" w:pos="4680"/>
        </w:tabs>
        <w:ind w:left="4680" w:hanging="180"/>
      </w:pPr>
    </w:lvl>
    <w:lvl w:ilvl="6" w:tplc="0809000F" w:tentative="1">
      <w:start w:val="1"/>
      <w:numFmt w:val="decimal"/>
      <w:lvlText w:val="%7."/>
      <w:lvlJc w:val="left"/>
      <w:pPr>
        <w:tabs>
          <w:tab w:val="num" w:pos="5400"/>
        </w:tabs>
        <w:ind w:left="5400" w:hanging="360"/>
      </w:pPr>
    </w:lvl>
    <w:lvl w:ilvl="7" w:tplc="08090019" w:tentative="1">
      <w:start w:val="1"/>
      <w:numFmt w:val="lowerLetter"/>
      <w:lvlText w:val="%8."/>
      <w:lvlJc w:val="left"/>
      <w:pPr>
        <w:tabs>
          <w:tab w:val="num" w:pos="6120"/>
        </w:tabs>
        <w:ind w:left="6120" w:hanging="360"/>
      </w:pPr>
    </w:lvl>
    <w:lvl w:ilvl="8" w:tplc="0809001B" w:tentative="1">
      <w:start w:val="1"/>
      <w:numFmt w:val="lowerRoman"/>
      <w:lvlText w:val="%9."/>
      <w:lvlJc w:val="right"/>
      <w:pPr>
        <w:tabs>
          <w:tab w:val="num" w:pos="6840"/>
        </w:tabs>
        <w:ind w:left="6840" w:hanging="180"/>
      </w:pPr>
    </w:lvl>
  </w:abstractNum>
  <w:abstractNum w:abstractNumId="20" w15:restartNumberingAfterBreak="0">
    <w:nsid w:val="4CA64A22"/>
    <w:multiLevelType w:val="hybridMultilevel"/>
    <w:tmpl w:val="97AACA36"/>
    <w:lvl w:ilvl="0" w:tplc="04090003">
      <w:start w:val="1"/>
      <w:numFmt w:val="bullet"/>
      <w:lvlText w:val="o"/>
      <w:lvlJc w:val="left"/>
      <w:pPr>
        <w:ind w:left="720" w:hanging="360"/>
      </w:pPr>
      <w:rPr>
        <w:rFonts w:ascii="Courier New" w:hAnsi="Courier New" w:cs="Courier New" w:hint="default"/>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6E44A1FC">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2" w:tplc="DA1848B8">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3" w:tplc="24CE7E36">
      <w:start w:val="1"/>
      <w:numFmt w:val="bullet"/>
      <w:lvlText w:val="•"/>
      <w:lvlJc w:val="left"/>
      <w:pPr>
        <w:ind w:left="2880" w:hanging="360"/>
      </w:pPr>
      <w:rPr>
        <w:rFonts w:ascii="Symbol" w:eastAsia="Symbol" w:hAnsi="Symbol" w:cs="Symbol"/>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4" w:tplc="6352AD38">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5" w:tplc="E48C6E38">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6" w:tplc="DDFC9B94">
      <w:start w:val="1"/>
      <w:numFmt w:val="bullet"/>
      <w:lvlText w:val="•"/>
      <w:lvlJc w:val="left"/>
      <w:pPr>
        <w:ind w:left="5040" w:hanging="360"/>
      </w:pPr>
      <w:rPr>
        <w:rFonts w:ascii="Symbol" w:eastAsia="Symbol" w:hAnsi="Symbol" w:cs="Symbol"/>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7" w:tplc="E190088C">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8" w:tplc="3A4006B4">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21" w15:restartNumberingAfterBreak="0">
    <w:nsid w:val="4CAC3A8A"/>
    <w:multiLevelType w:val="hybridMultilevel"/>
    <w:tmpl w:val="F1F012D0"/>
    <w:lvl w:ilvl="0" w:tplc="FFFFFFFF">
      <w:start w:val="1"/>
      <w:numFmt w:val="lowerRoman"/>
      <w:lvlText w:val="(%1)"/>
      <w:lvlJc w:val="left"/>
      <w:pPr>
        <w:tabs>
          <w:tab w:val="num" w:pos="567"/>
        </w:tabs>
        <w:ind w:left="567" w:hanging="567"/>
      </w:pPr>
      <w:rPr>
        <w:rFonts w:cs="Times New Roman" w:hint="default"/>
      </w:rPr>
    </w:lvl>
    <w:lvl w:ilvl="1" w:tplc="FFFFFFFF" w:tentative="1">
      <w:start w:val="1"/>
      <w:numFmt w:val="lowerLetter"/>
      <w:lvlText w:val="%2."/>
      <w:lvlJc w:val="left"/>
      <w:pPr>
        <w:tabs>
          <w:tab w:val="num" w:pos="1440"/>
        </w:tabs>
        <w:ind w:left="1440" w:hanging="360"/>
      </w:pPr>
      <w:rPr>
        <w:rFonts w:cs="Times New Roman"/>
      </w:rPr>
    </w:lvl>
    <w:lvl w:ilvl="2" w:tplc="FFFFFFFF" w:tentative="1">
      <w:start w:val="1"/>
      <w:numFmt w:val="lowerRoman"/>
      <w:lvlText w:val="%3."/>
      <w:lvlJc w:val="right"/>
      <w:pPr>
        <w:tabs>
          <w:tab w:val="num" w:pos="2160"/>
        </w:tabs>
        <w:ind w:left="2160" w:hanging="180"/>
      </w:pPr>
      <w:rPr>
        <w:rFonts w:cs="Times New Roman"/>
      </w:rPr>
    </w:lvl>
    <w:lvl w:ilvl="3" w:tplc="FFFFFFFF" w:tentative="1">
      <w:start w:val="1"/>
      <w:numFmt w:val="decimal"/>
      <w:lvlText w:val="%4."/>
      <w:lvlJc w:val="left"/>
      <w:pPr>
        <w:tabs>
          <w:tab w:val="num" w:pos="2880"/>
        </w:tabs>
        <w:ind w:left="2880" w:hanging="360"/>
      </w:pPr>
      <w:rPr>
        <w:rFonts w:cs="Times New Roman"/>
      </w:rPr>
    </w:lvl>
    <w:lvl w:ilvl="4" w:tplc="FFFFFFFF" w:tentative="1">
      <w:start w:val="1"/>
      <w:numFmt w:val="lowerLetter"/>
      <w:lvlText w:val="%5."/>
      <w:lvlJc w:val="left"/>
      <w:pPr>
        <w:tabs>
          <w:tab w:val="num" w:pos="3600"/>
        </w:tabs>
        <w:ind w:left="3600" w:hanging="360"/>
      </w:pPr>
      <w:rPr>
        <w:rFonts w:cs="Times New Roman"/>
      </w:rPr>
    </w:lvl>
    <w:lvl w:ilvl="5" w:tplc="FFFFFFFF" w:tentative="1">
      <w:start w:val="1"/>
      <w:numFmt w:val="lowerRoman"/>
      <w:lvlText w:val="%6."/>
      <w:lvlJc w:val="right"/>
      <w:pPr>
        <w:tabs>
          <w:tab w:val="num" w:pos="4320"/>
        </w:tabs>
        <w:ind w:left="4320" w:hanging="180"/>
      </w:pPr>
      <w:rPr>
        <w:rFonts w:cs="Times New Roman"/>
      </w:rPr>
    </w:lvl>
    <w:lvl w:ilvl="6" w:tplc="FFFFFFFF" w:tentative="1">
      <w:start w:val="1"/>
      <w:numFmt w:val="decimal"/>
      <w:lvlText w:val="%7."/>
      <w:lvlJc w:val="left"/>
      <w:pPr>
        <w:tabs>
          <w:tab w:val="num" w:pos="5040"/>
        </w:tabs>
        <w:ind w:left="5040" w:hanging="360"/>
      </w:pPr>
      <w:rPr>
        <w:rFonts w:cs="Times New Roman"/>
      </w:rPr>
    </w:lvl>
    <w:lvl w:ilvl="7" w:tplc="FFFFFFFF" w:tentative="1">
      <w:start w:val="1"/>
      <w:numFmt w:val="lowerLetter"/>
      <w:lvlText w:val="%8."/>
      <w:lvlJc w:val="left"/>
      <w:pPr>
        <w:tabs>
          <w:tab w:val="num" w:pos="5760"/>
        </w:tabs>
        <w:ind w:left="5760" w:hanging="360"/>
      </w:pPr>
      <w:rPr>
        <w:rFonts w:cs="Times New Roman"/>
      </w:rPr>
    </w:lvl>
    <w:lvl w:ilvl="8" w:tplc="FFFFFFFF" w:tentative="1">
      <w:start w:val="1"/>
      <w:numFmt w:val="lowerRoman"/>
      <w:lvlText w:val="%9."/>
      <w:lvlJc w:val="right"/>
      <w:pPr>
        <w:tabs>
          <w:tab w:val="num" w:pos="6480"/>
        </w:tabs>
        <w:ind w:left="6480" w:hanging="180"/>
      </w:pPr>
      <w:rPr>
        <w:rFonts w:cs="Times New Roman"/>
      </w:rPr>
    </w:lvl>
  </w:abstractNum>
  <w:abstractNum w:abstractNumId="22" w15:restartNumberingAfterBreak="0">
    <w:nsid w:val="50A756DB"/>
    <w:multiLevelType w:val="multilevel"/>
    <w:tmpl w:val="BEBEF86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3" w15:restartNumberingAfterBreak="0">
    <w:nsid w:val="53BC226C"/>
    <w:multiLevelType w:val="hybridMultilevel"/>
    <w:tmpl w:val="5EA67F58"/>
    <w:lvl w:ilvl="0" w:tplc="04090003">
      <w:start w:val="1"/>
      <w:numFmt w:val="bullet"/>
      <w:lvlText w:val="o"/>
      <w:lvlJc w:val="left"/>
      <w:pPr>
        <w:ind w:left="720" w:hanging="360"/>
      </w:pPr>
      <w:rPr>
        <w:rFonts w:ascii="Courier New" w:hAnsi="Courier New" w:cs="Courier New" w:hint="default"/>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6E44A1FC">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2" w:tplc="DA1848B8">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3" w:tplc="24CE7E36">
      <w:start w:val="1"/>
      <w:numFmt w:val="bullet"/>
      <w:lvlText w:val="•"/>
      <w:lvlJc w:val="left"/>
      <w:pPr>
        <w:ind w:left="2880" w:hanging="360"/>
      </w:pPr>
      <w:rPr>
        <w:rFonts w:ascii="Symbol" w:eastAsia="Symbol" w:hAnsi="Symbol" w:cs="Symbol"/>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4" w:tplc="6352AD38">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5" w:tplc="E48C6E38">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6" w:tplc="DDFC9B94">
      <w:start w:val="1"/>
      <w:numFmt w:val="bullet"/>
      <w:lvlText w:val="•"/>
      <w:lvlJc w:val="left"/>
      <w:pPr>
        <w:ind w:left="5040" w:hanging="360"/>
      </w:pPr>
      <w:rPr>
        <w:rFonts w:ascii="Symbol" w:eastAsia="Symbol" w:hAnsi="Symbol" w:cs="Symbol"/>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7" w:tplc="E190088C">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8" w:tplc="3A4006B4">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24" w15:restartNumberingAfterBreak="0">
    <w:nsid w:val="54950E83"/>
    <w:multiLevelType w:val="hybridMultilevel"/>
    <w:tmpl w:val="3E603874"/>
    <w:lvl w:ilvl="0" w:tplc="83D2B85A">
      <w:start w:val="1"/>
      <w:numFmt w:val="bullet"/>
      <w:lvlText w:val=""/>
      <w:lvlJc w:val="left"/>
      <w:pPr>
        <w:tabs>
          <w:tab w:val="num" w:pos="3960"/>
        </w:tabs>
        <w:ind w:left="3960" w:hanging="360"/>
      </w:pPr>
      <w:rPr>
        <w:rFonts w:ascii="Symbol" w:hAnsi="Symbol" w:hint="default"/>
        <w:color w:val="auto"/>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25" w15:restartNumberingAfterBreak="0">
    <w:nsid w:val="56DC6C90"/>
    <w:multiLevelType w:val="multilevel"/>
    <w:tmpl w:val="9A38C1C8"/>
    <w:lvl w:ilvl="0">
      <w:start w:val="1"/>
      <w:numFmt w:val="bullet"/>
      <w:lvlText w:val="o"/>
      <w:lvlJc w:val="left"/>
      <w:pPr>
        <w:tabs>
          <w:tab w:val="num" w:pos="3600"/>
        </w:tabs>
        <w:ind w:left="3600" w:hanging="360"/>
      </w:pPr>
      <w:rPr>
        <w:rFonts w:ascii="Courier New" w:hAnsi="Courier New" w:hint="default"/>
        <w:sz w:val="16"/>
        <w:szCs w:val="16"/>
      </w:rPr>
    </w:lvl>
    <w:lvl w:ilvl="1">
      <w:start w:val="1"/>
      <w:numFmt w:val="bullet"/>
      <w:lvlText w:val="o"/>
      <w:lvlJc w:val="left"/>
      <w:pPr>
        <w:tabs>
          <w:tab w:val="num" w:pos="2160"/>
        </w:tabs>
        <w:ind w:left="2160" w:hanging="360"/>
      </w:pPr>
      <w:rPr>
        <w:rFonts w:ascii="Courier New" w:hAnsi="Courier New" w:cs="Courier New" w:hint="default"/>
      </w:rPr>
    </w:lvl>
    <w:lvl w:ilvl="2">
      <w:start w:val="1"/>
      <w:numFmt w:val="bullet"/>
      <w:lvlText w:val=""/>
      <w:lvlJc w:val="left"/>
      <w:pPr>
        <w:tabs>
          <w:tab w:val="num" w:pos="2880"/>
        </w:tabs>
        <w:ind w:left="2880" w:hanging="360"/>
      </w:pPr>
      <w:rPr>
        <w:rFonts w:ascii="Wingdings" w:hAnsi="Wingdings" w:hint="default"/>
      </w:rPr>
    </w:lvl>
    <w:lvl w:ilvl="3">
      <w:start w:val="1"/>
      <w:numFmt w:val="bullet"/>
      <w:lvlText w:val=""/>
      <w:lvlJc w:val="left"/>
      <w:pPr>
        <w:tabs>
          <w:tab w:val="num" w:pos="3600"/>
        </w:tabs>
        <w:ind w:left="3600" w:hanging="360"/>
      </w:pPr>
      <w:rPr>
        <w:rFonts w:ascii="Symbol" w:hAnsi="Symbol" w:hint="default"/>
      </w:rPr>
    </w:lvl>
    <w:lvl w:ilvl="4">
      <w:start w:val="1"/>
      <w:numFmt w:val="bullet"/>
      <w:lvlText w:val="o"/>
      <w:lvlJc w:val="left"/>
      <w:pPr>
        <w:tabs>
          <w:tab w:val="num" w:pos="4320"/>
        </w:tabs>
        <w:ind w:left="4320" w:hanging="360"/>
      </w:pPr>
      <w:rPr>
        <w:rFonts w:ascii="Courier New" w:hAnsi="Courier New" w:cs="Courier New" w:hint="default"/>
      </w:rPr>
    </w:lvl>
    <w:lvl w:ilvl="5">
      <w:start w:val="1"/>
      <w:numFmt w:val="bullet"/>
      <w:lvlText w:val=""/>
      <w:lvlJc w:val="left"/>
      <w:pPr>
        <w:tabs>
          <w:tab w:val="num" w:pos="5040"/>
        </w:tabs>
        <w:ind w:left="5040" w:hanging="360"/>
      </w:pPr>
      <w:rPr>
        <w:rFonts w:ascii="Wingdings" w:hAnsi="Wingdings" w:hint="default"/>
      </w:rPr>
    </w:lvl>
    <w:lvl w:ilvl="6">
      <w:start w:val="1"/>
      <w:numFmt w:val="bullet"/>
      <w:lvlText w:val=""/>
      <w:lvlJc w:val="left"/>
      <w:pPr>
        <w:tabs>
          <w:tab w:val="num" w:pos="5760"/>
        </w:tabs>
        <w:ind w:left="5760" w:hanging="360"/>
      </w:pPr>
      <w:rPr>
        <w:rFonts w:ascii="Symbol" w:hAnsi="Symbol" w:hint="default"/>
      </w:rPr>
    </w:lvl>
    <w:lvl w:ilvl="7">
      <w:start w:val="1"/>
      <w:numFmt w:val="bullet"/>
      <w:lvlText w:val="o"/>
      <w:lvlJc w:val="left"/>
      <w:pPr>
        <w:tabs>
          <w:tab w:val="num" w:pos="6480"/>
        </w:tabs>
        <w:ind w:left="6480" w:hanging="360"/>
      </w:pPr>
      <w:rPr>
        <w:rFonts w:ascii="Courier New" w:hAnsi="Courier New" w:cs="Courier New" w:hint="default"/>
      </w:rPr>
    </w:lvl>
    <w:lvl w:ilvl="8">
      <w:start w:val="1"/>
      <w:numFmt w:val="bullet"/>
      <w:lvlText w:val=""/>
      <w:lvlJc w:val="left"/>
      <w:pPr>
        <w:tabs>
          <w:tab w:val="num" w:pos="7200"/>
        </w:tabs>
        <w:ind w:left="7200" w:hanging="360"/>
      </w:pPr>
      <w:rPr>
        <w:rFonts w:ascii="Wingdings" w:hAnsi="Wingdings" w:hint="default"/>
      </w:rPr>
    </w:lvl>
  </w:abstractNum>
  <w:abstractNum w:abstractNumId="26" w15:restartNumberingAfterBreak="0">
    <w:nsid w:val="59294B7F"/>
    <w:multiLevelType w:val="hybridMultilevel"/>
    <w:tmpl w:val="3634D69C"/>
    <w:lvl w:ilvl="0" w:tplc="EF843546">
      <w:start w:val="1"/>
      <w:numFmt w:val="bullet"/>
      <w:lvlText w:val=""/>
      <w:lvlJc w:val="left"/>
      <w:pPr>
        <w:tabs>
          <w:tab w:val="num" w:pos="3960"/>
        </w:tabs>
        <w:ind w:left="3960" w:hanging="360"/>
      </w:pPr>
      <w:rPr>
        <w:rFonts w:ascii="Symbol" w:hAnsi="Symbol" w:hint="default"/>
        <w:color w:val="auto"/>
      </w:rPr>
    </w:lvl>
    <w:lvl w:ilvl="1" w:tplc="08090003" w:tentative="1">
      <w:start w:val="1"/>
      <w:numFmt w:val="bullet"/>
      <w:lvlText w:val="o"/>
      <w:lvlJc w:val="left"/>
      <w:pPr>
        <w:tabs>
          <w:tab w:val="num" w:pos="3240"/>
        </w:tabs>
        <w:ind w:left="3240" w:hanging="360"/>
      </w:pPr>
      <w:rPr>
        <w:rFonts w:ascii="Courier New" w:hAnsi="Courier New" w:cs="Courier New" w:hint="default"/>
      </w:rPr>
    </w:lvl>
    <w:lvl w:ilvl="2" w:tplc="C9287D74">
      <w:start w:val="1"/>
      <w:numFmt w:val="bullet"/>
      <w:lvlText w:val=""/>
      <w:lvlJc w:val="left"/>
      <w:pPr>
        <w:tabs>
          <w:tab w:val="num" w:pos="3960"/>
        </w:tabs>
        <w:ind w:left="3960" w:hanging="360"/>
      </w:pPr>
      <w:rPr>
        <w:rFonts w:ascii="Symbol" w:hAnsi="Symbol" w:hint="default"/>
        <w:color w:val="auto"/>
        <w:sz w:val="20"/>
        <w:szCs w:val="20"/>
      </w:rPr>
    </w:lvl>
    <w:lvl w:ilvl="3" w:tplc="08090001" w:tentative="1">
      <w:start w:val="1"/>
      <w:numFmt w:val="bullet"/>
      <w:lvlText w:val=""/>
      <w:lvlJc w:val="left"/>
      <w:pPr>
        <w:tabs>
          <w:tab w:val="num" w:pos="4680"/>
        </w:tabs>
        <w:ind w:left="4680" w:hanging="360"/>
      </w:pPr>
      <w:rPr>
        <w:rFonts w:ascii="Symbol" w:hAnsi="Symbol" w:hint="default"/>
      </w:rPr>
    </w:lvl>
    <w:lvl w:ilvl="4" w:tplc="08090003" w:tentative="1">
      <w:start w:val="1"/>
      <w:numFmt w:val="bullet"/>
      <w:lvlText w:val="o"/>
      <w:lvlJc w:val="left"/>
      <w:pPr>
        <w:tabs>
          <w:tab w:val="num" w:pos="5400"/>
        </w:tabs>
        <w:ind w:left="5400" w:hanging="360"/>
      </w:pPr>
      <w:rPr>
        <w:rFonts w:ascii="Courier New" w:hAnsi="Courier New" w:cs="Courier New" w:hint="default"/>
      </w:rPr>
    </w:lvl>
    <w:lvl w:ilvl="5" w:tplc="08090005" w:tentative="1">
      <w:start w:val="1"/>
      <w:numFmt w:val="bullet"/>
      <w:lvlText w:val=""/>
      <w:lvlJc w:val="left"/>
      <w:pPr>
        <w:tabs>
          <w:tab w:val="num" w:pos="6120"/>
        </w:tabs>
        <w:ind w:left="6120" w:hanging="360"/>
      </w:pPr>
      <w:rPr>
        <w:rFonts w:ascii="Wingdings" w:hAnsi="Wingdings" w:hint="default"/>
      </w:rPr>
    </w:lvl>
    <w:lvl w:ilvl="6" w:tplc="08090001" w:tentative="1">
      <w:start w:val="1"/>
      <w:numFmt w:val="bullet"/>
      <w:lvlText w:val=""/>
      <w:lvlJc w:val="left"/>
      <w:pPr>
        <w:tabs>
          <w:tab w:val="num" w:pos="6840"/>
        </w:tabs>
        <w:ind w:left="6840" w:hanging="360"/>
      </w:pPr>
      <w:rPr>
        <w:rFonts w:ascii="Symbol" w:hAnsi="Symbol" w:hint="default"/>
      </w:rPr>
    </w:lvl>
    <w:lvl w:ilvl="7" w:tplc="08090003" w:tentative="1">
      <w:start w:val="1"/>
      <w:numFmt w:val="bullet"/>
      <w:lvlText w:val="o"/>
      <w:lvlJc w:val="left"/>
      <w:pPr>
        <w:tabs>
          <w:tab w:val="num" w:pos="7560"/>
        </w:tabs>
        <w:ind w:left="7560" w:hanging="360"/>
      </w:pPr>
      <w:rPr>
        <w:rFonts w:ascii="Courier New" w:hAnsi="Courier New" w:cs="Courier New" w:hint="default"/>
      </w:rPr>
    </w:lvl>
    <w:lvl w:ilvl="8" w:tplc="08090005" w:tentative="1">
      <w:start w:val="1"/>
      <w:numFmt w:val="bullet"/>
      <w:lvlText w:val=""/>
      <w:lvlJc w:val="left"/>
      <w:pPr>
        <w:tabs>
          <w:tab w:val="num" w:pos="8280"/>
        </w:tabs>
        <w:ind w:left="8280" w:hanging="360"/>
      </w:pPr>
      <w:rPr>
        <w:rFonts w:ascii="Wingdings" w:hAnsi="Wingdings" w:hint="default"/>
      </w:rPr>
    </w:lvl>
  </w:abstractNum>
  <w:abstractNum w:abstractNumId="27" w15:restartNumberingAfterBreak="0">
    <w:nsid w:val="5D0A0FE3"/>
    <w:multiLevelType w:val="hybridMultilevel"/>
    <w:tmpl w:val="408A54A4"/>
    <w:lvl w:ilvl="0" w:tplc="83D2B85A">
      <w:start w:val="1"/>
      <w:numFmt w:val="bullet"/>
      <w:lvlText w:val=""/>
      <w:lvlJc w:val="left"/>
      <w:pPr>
        <w:tabs>
          <w:tab w:val="num" w:pos="3960"/>
        </w:tabs>
        <w:ind w:left="3960" w:hanging="360"/>
      </w:pPr>
      <w:rPr>
        <w:rFonts w:ascii="Symbol" w:hAnsi="Symbol" w:hint="default"/>
        <w:color w:val="auto"/>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28" w15:restartNumberingAfterBreak="0">
    <w:nsid w:val="63405FDE"/>
    <w:multiLevelType w:val="hybridMultilevel"/>
    <w:tmpl w:val="11821F50"/>
    <w:lvl w:ilvl="0" w:tplc="08090001">
      <w:start w:val="1"/>
      <w:numFmt w:val="bullet"/>
      <w:lvlText w:val=""/>
      <w:lvlJc w:val="left"/>
      <w:pPr>
        <w:tabs>
          <w:tab w:val="num" w:pos="720"/>
        </w:tabs>
        <w:ind w:left="720" w:hanging="360"/>
      </w:pPr>
      <w:rPr>
        <w:rFonts w:ascii="Symbol" w:hAnsi="Symbol" w:hint="default"/>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29" w15:restartNumberingAfterBreak="0">
    <w:nsid w:val="64654D52"/>
    <w:multiLevelType w:val="hybridMultilevel"/>
    <w:tmpl w:val="906285E6"/>
    <w:lvl w:ilvl="0" w:tplc="44725BA4">
      <w:start w:val="1"/>
      <w:numFmt w:val="bullet"/>
      <w:lvlText w:val=""/>
      <w:lvlJc w:val="left"/>
      <w:pPr>
        <w:tabs>
          <w:tab w:val="num" w:pos="1080"/>
        </w:tabs>
        <w:ind w:left="1080" w:hanging="360"/>
      </w:pPr>
      <w:rPr>
        <w:rFonts w:ascii="Symbol" w:hAnsi="Symbol" w:hint="default"/>
        <w:sz w:val="20"/>
        <w:szCs w:val="20"/>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30" w15:restartNumberingAfterBreak="0">
    <w:nsid w:val="65035EBF"/>
    <w:multiLevelType w:val="hybridMultilevel"/>
    <w:tmpl w:val="B78CEA12"/>
    <w:lvl w:ilvl="0" w:tplc="EF843546">
      <w:start w:val="1"/>
      <w:numFmt w:val="bullet"/>
      <w:lvlText w:val=""/>
      <w:lvlJc w:val="left"/>
      <w:pPr>
        <w:tabs>
          <w:tab w:val="num" w:pos="3960"/>
        </w:tabs>
        <w:ind w:left="3960" w:hanging="360"/>
      </w:pPr>
      <w:rPr>
        <w:rFonts w:ascii="Symbol" w:hAnsi="Symbol" w:hint="default"/>
        <w:color w:val="auto"/>
      </w:rPr>
    </w:lvl>
    <w:lvl w:ilvl="1" w:tplc="08090003" w:tentative="1">
      <w:start w:val="1"/>
      <w:numFmt w:val="bullet"/>
      <w:lvlText w:val="o"/>
      <w:lvlJc w:val="left"/>
      <w:pPr>
        <w:tabs>
          <w:tab w:val="num" w:pos="3240"/>
        </w:tabs>
        <w:ind w:left="3240" w:hanging="360"/>
      </w:pPr>
      <w:rPr>
        <w:rFonts w:ascii="Courier New" w:hAnsi="Courier New" w:cs="Courier New" w:hint="default"/>
      </w:rPr>
    </w:lvl>
    <w:lvl w:ilvl="2" w:tplc="08090005">
      <w:start w:val="1"/>
      <w:numFmt w:val="bullet"/>
      <w:lvlText w:val=""/>
      <w:lvlJc w:val="left"/>
      <w:pPr>
        <w:tabs>
          <w:tab w:val="num" w:pos="3960"/>
        </w:tabs>
        <w:ind w:left="3960" w:hanging="360"/>
      </w:pPr>
      <w:rPr>
        <w:rFonts w:ascii="Wingdings" w:hAnsi="Wingdings" w:hint="default"/>
        <w:color w:val="auto"/>
      </w:rPr>
    </w:lvl>
    <w:lvl w:ilvl="3" w:tplc="08090001" w:tentative="1">
      <w:start w:val="1"/>
      <w:numFmt w:val="bullet"/>
      <w:lvlText w:val=""/>
      <w:lvlJc w:val="left"/>
      <w:pPr>
        <w:tabs>
          <w:tab w:val="num" w:pos="4680"/>
        </w:tabs>
        <w:ind w:left="4680" w:hanging="360"/>
      </w:pPr>
      <w:rPr>
        <w:rFonts w:ascii="Symbol" w:hAnsi="Symbol" w:hint="default"/>
      </w:rPr>
    </w:lvl>
    <w:lvl w:ilvl="4" w:tplc="08090003" w:tentative="1">
      <w:start w:val="1"/>
      <w:numFmt w:val="bullet"/>
      <w:lvlText w:val="o"/>
      <w:lvlJc w:val="left"/>
      <w:pPr>
        <w:tabs>
          <w:tab w:val="num" w:pos="5400"/>
        </w:tabs>
        <w:ind w:left="5400" w:hanging="360"/>
      </w:pPr>
      <w:rPr>
        <w:rFonts w:ascii="Courier New" w:hAnsi="Courier New" w:cs="Courier New" w:hint="default"/>
      </w:rPr>
    </w:lvl>
    <w:lvl w:ilvl="5" w:tplc="08090005" w:tentative="1">
      <w:start w:val="1"/>
      <w:numFmt w:val="bullet"/>
      <w:lvlText w:val=""/>
      <w:lvlJc w:val="left"/>
      <w:pPr>
        <w:tabs>
          <w:tab w:val="num" w:pos="6120"/>
        </w:tabs>
        <w:ind w:left="6120" w:hanging="360"/>
      </w:pPr>
      <w:rPr>
        <w:rFonts w:ascii="Wingdings" w:hAnsi="Wingdings" w:hint="default"/>
      </w:rPr>
    </w:lvl>
    <w:lvl w:ilvl="6" w:tplc="08090001" w:tentative="1">
      <w:start w:val="1"/>
      <w:numFmt w:val="bullet"/>
      <w:lvlText w:val=""/>
      <w:lvlJc w:val="left"/>
      <w:pPr>
        <w:tabs>
          <w:tab w:val="num" w:pos="6840"/>
        </w:tabs>
        <w:ind w:left="6840" w:hanging="360"/>
      </w:pPr>
      <w:rPr>
        <w:rFonts w:ascii="Symbol" w:hAnsi="Symbol" w:hint="default"/>
      </w:rPr>
    </w:lvl>
    <w:lvl w:ilvl="7" w:tplc="08090003" w:tentative="1">
      <w:start w:val="1"/>
      <w:numFmt w:val="bullet"/>
      <w:lvlText w:val="o"/>
      <w:lvlJc w:val="left"/>
      <w:pPr>
        <w:tabs>
          <w:tab w:val="num" w:pos="7560"/>
        </w:tabs>
        <w:ind w:left="7560" w:hanging="360"/>
      </w:pPr>
      <w:rPr>
        <w:rFonts w:ascii="Courier New" w:hAnsi="Courier New" w:cs="Courier New" w:hint="default"/>
      </w:rPr>
    </w:lvl>
    <w:lvl w:ilvl="8" w:tplc="08090005" w:tentative="1">
      <w:start w:val="1"/>
      <w:numFmt w:val="bullet"/>
      <w:lvlText w:val=""/>
      <w:lvlJc w:val="left"/>
      <w:pPr>
        <w:tabs>
          <w:tab w:val="num" w:pos="8280"/>
        </w:tabs>
        <w:ind w:left="8280" w:hanging="360"/>
      </w:pPr>
      <w:rPr>
        <w:rFonts w:ascii="Wingdings" w:hAnsi="Wingdings" w:hint="default"/>
      </w:rPr>
    </w:lvl>
  </w:abstractNum>
  <w:abstractNum w:abstractNumId="31" w15:restartNumberingAfterBreak="0">
    <w:nsid w:val="659133A8"/>
    <w:multiLevelType w:val="hybridMultilevel"/>
    <w:tmpl w:val="D534E670"/>
    <w:lvl w:ilvl="0" w:tplc="08090001">
      <w:start w:val="1"/>
      <w:numFmt w:val="bullet"/>
      <w:lvlText w:val=""/>
      <w:lvlJc w:val="left"/>
      <w:pPr>
        <w:tabs>
          <w:tab w:val="num" w:pos="720"/>
        </w:tabs>
        <w:ind w:left="720" w:hanging="360"/>
      </w:pPr>
      <w:rPr>
        <w:rFonts w:ascii="Symbol" w:hAnsi="Symbol" w:hint="default"/>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32" w15:restartNumberingAfterBreak="0">
    <w:nsid w:val="664652EB"/>
    <w:multiLevelType w:val="hybridMultilevel"/>
    <w:tmpl w:val="AE0A4FC0"/>
    <w:lvl w:ilvl="0" w:tplc="83D2B85A">
      <w:start w:val="1"/>
      <w:numFmt w:val="bullet"/>
      <w:lvlText w:val=""/>
      <w:lvlJc w:val="left"/>
      <w:pPr>
        <w:tabs>
          <w:tab w:val="num" w:pos="3960"/>
        </w:tabs>
        <w:ind w:left="3960" w:hanging="360"/>
      </w:pPr>
      <w:rPr>
        <w:rFonts w:ascii="Symbol" w:hAnsi="Symbol" w:hint="default"/>
        <w:color w:val="auto"/>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33" w15:restartNumberingAfterBreak="0">
    <w:nsid w:val="67D765BB"/>
    <w:multiLevelType w:val="hybridMultilevel"/>
    <w:tmpl w:val="4030D560"/>
    <w:lvl w:ilvl="0" w:tplc="7FD22C7C">
      <w:start w:val="1"/>
      <w:numFmt w:val="bullet"/>
      <w:lvlText w:val=""/>
      <w:lvlJc w:val="left"/>
      <w:pPr>
        <w:tabs>
          <w:tab w:val="num" w:pos="1620"/>
        </w:tabs>
        <w:ind w:left="1620" w:hanging="360"/>
      </w:pPr>
      <w:rPr>
        <w:rFonts w:ascii="Symbol" w:hAnsi="Symbol" w:hint="default"/>
        <w:sz w:val="20"/>
        <w:szCs w:val="20"/>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34" w15:restartNumberingAfterBreak="0">
    <w:nsid w:val="728B01CD"/>
    <w:multiLevelType w:val="hybridMultilevel"/>
    <w:tmpl w:val="9A38C1C8"/>
    <w:lvl w:ilvl="0" w:tplc="6D886BF4">
      <w:start w:val="1"/>
      <w:numFmt w:val="bullet"/>
      <w:lvlText w:val="o"/>
      <w:lvlJc w:val="left"/>
      <w:pPr>
        <w:tabs>
          <w:tab w:val="num" w:pos="3600"/>
        </w:tabs>
        <w:ind w:left="3600" w:hanging="360"/>
      </w:pPr>
      <w:rPr>
        <w:rFonts w:ascii="Courier New" w:hAnsi="Courier New" w:hint="default"/>
        <w:sz w:val="16"/>
        <w:szCs w:val="16"/>
      </w:rPr>
    </w:lvl>
    <w:lvl w:ilvl="1" w:tplc="08090003">
      <w:start w:val="1"/>
      <w:numFmt w:val="bullet"/>
      <w:lvlText w:val="o"/>
      <w:lvlJc w:val="left"/>
      <w:pPr>
        <w:tabs>
          <w:tab w:val="num" w:pos="2160"/>
        </w:tabs>
        <w:ind w:left="2160" w:hanging="360"/>
      </w:pPr>
      <w:rPr>
        <w:rFonts w:ascii="Courier New" w:hAnsi="Courier New" w:cs="Courier New" w:hint="default"/>
      </w:rPr>
    </w:lvl>
    <w:lvl w:ilvl="2" w:tplc="08090005" w:tentative="1">
      <w:start w:val="1"/>
      <w:numFmt w:val="bullet"/>
      <w:lvlText w:val=""/>
      <w:lvlJc w:val="left"/>
      <w:pPr>
        <w:tabs>
          <w:tab w:val="num" w:pos="2880"/>
        </w:tabs>
        <w:ind w:left="2880" w:hanging="360"/>
      </w:pPr>
      <w:rPr>
        <w:rFonts w:ascii="Wingdings" w:hAnsi="Wingdings" w:hint="default"/>
      </w:rPr>
    </w:lvl>
    <w:lvl w:ilvl="3" w:tplc="08090001" w:tentative="1">
      <w:start w:val="1"/>
      <w:numFmt w:val="bullet"/>
      <w:lvlText w:val=""/>
      <w:lvlJc w:val="left"/>
      <w:pPr>
        <w:tabs>
          <w:tab w:val="num" w:pos="3600"/>
        </w:tabs>
        <w:ind w:left="3600" w:hanging="360"/>
      </w:pPr>
      <w:rPr>
        <w:rFonts w:ascii="Symbol" w:hAnsi="Symbol" w:hint="default"/>
      </w:rPr>
    </w:lvl>
    <w:lvl w:ilvl="4" w:tplc="08090003" w:tentative="1">
      <w:start w:val="1"/>
      <w:numFmt w:val="bullet"/>
      <w:lvlText w:val="o"/>
      <w:lvlJc w:val="left"/>
      <w:pPr>
        <w:tabs>
          <w:tab w:val="num" w:pos="4320"/>
        </w:tabs>
        <w:ind w:left="4320" w:hanging="360"/>
      </w:pPr>
      <w:rPr>
        <w:rFonts w:ascii="Courier New" w:hAnsi="Courier New" w:cs="Courier New" w:hint="default"/>
      </w:rPr>
    </w:lvl>
    <w:lvl w:ilvl="5" w:tplc="08090005" w:tentative="1">
      <w:start w:val="1"/>
      <w:numFmt w:val="bullet"/>
      <w:lvlText w:val=""/>
      <w:lvlJc w:val="left"/>
      <w:pPr>
        <w:tabs>
          <w:tab w:val="num" w:pos="5040"/>
        </w:tabs>
        <w:ind w:left="5040" w:hanging="360"/>
      </w:pPr>
      <w:rPr>
        <w:rFonts w:ascii="Wingdings" w:hAnsi="Wingdings" w:hint="default"/>
      </w:rPr>
    </w:lvl>
    <w:lvl w:ilvl="6" w:tplc="08090001" w:tentative="1">
      <w:start w:val="1"/>
      <w:numFmt w:val="bullet"/>
      <w:lvlText w:val=""/>
      <w:lvlJc w:val="left"/>
      <w:pPr>
        <w:tabs>
          <w:tab w:val="num" w:pos="5760"/>
        </w:tabs>
        <w:ind w:left="5760" w:hanging="360"/>
      </w:pPr>
      <w:rPr>
        <w:rFonts w:ascii="Symbol" w:hAnsi="Symbol" w:hint="default"/>
      </w:rPr>
    </w:lvl>
    <w:lvl w:ilvl="7" w:tplc="08090003" w:tentative="1">
      <w:start w:val="1"/>
      <w:numFmt w:val="bullet"/>
      <w:lvlText w:val="o"/>
      <w:lvlJc w:val="left"/>
      <w:pPr>
        <w:tabs>
          <w:tab w:val="num" w:pos="6480"/>
        </w:tabs>
        <w:ind w:left="6480" w:hanging="360"/>
      </w:pPr>
      <w:rPr>
        <w:rFonts w:ascii="Courier New" w:hAnsi="Courier New" w:cs="Courier New" w:hint="default"/>
      </w:rPr>
    </w:lvl>
    <w:lvl w:ilvl="8" w:tplc="08090005" w:tentative="1">
      <w:start w:val="1"/>
      <w:numFmt w:val="bullet"/>
      <w:lvlText w:val=""/>
      <w:lvlJc w:val="left"/>
      <w:pPr>
        <w:tabs>
          <w:tab w:val="num" w:pos="7200"/>
        </w:tabs>
        <w:ind w:left="7200" w:hanging="360"/>
      </w:pPr>
      <w:rPr>
        <w:rFonts w:ascii="Wingdings" w:hAnsi="Wingdings" w:hint="default"/>
      </w:rPr>
    </w:lvl>
  </w:abstractNum>
  <w:abstractNum w:abstractNumId="35" w15:restartNumberingAfterBreak="0">
    <w:nsid w:val="78440C27"/>
    <w:multiLevelType w:val="multilevel"/>
    <w:tmpl w:val="B78CEA12"/>
    <w:lvl w:ilvl="0">
      <w:start w:val="1"/>
      <w:numFmt w:val="bullet"/>
      <w:lvlText w:val=""/>
      <w:lvlJc w:val="left"/>
      <w:pPr>
        <w:tabs>
          <w:tab w:val="num" w:pos="3960"/>
        </w:tabs>
        <w:ind w:left="3960" w:hanging="360"/>
      </w:pPr>
      <w:rPr>
        <w:rFonts w:ascii="Symbol" w:hAnsi="Symbol" w:hint="default"/>
        <w:color w:val="auto"/>
      </w:rPr>
    </w:lvl>
    <w:lvl w:ilvl="1">
      <w:start w:val="1"/>
      <w:numFmt w:val="bullet"/>
      <w:lvlText w:val="o"/>
      <w:lvlJc w:val="left"/>
      <w:pPr>
        <w:tabs>
          <w:tab w:val="num" w:pos="3240"/>
        </w:tabs>
        <w:ind w:left="3240" w:hanging="360"/>
      </w:pPr>
      <w:rPr>
        <w:rFonts w:ascii="Courier New" w:hAnsi="Courier New" w:cs="Courier New" w:hint="default"/>
      </w:rPr>
    </w:lvl>
    <w:lvl w:ilvl="2">
      <w:start w:val="1"/>
      <w:numFmt w:val="bullet"/>
      <w:lvlText w:val=""/>
      <w:lvlJc w:val="left"/>
      <w:pPr>
        <w:tabs>
          <w:tab w:val="num" w:pos="3960"/>
        </w:tabs>
        <w:ind w:left="3960" w:hanging="360"/>
      </w:pPr>
      <w:rPr>
        <w:rFonts w:ascii="Wingdings" w:hAnsi="Wingdings" w:hint="default"/>
        <w:color w:val="auto"/>
      </w:rPr>
    </w:lvl>
    <w:lvl w:ilvl="3">
      <w:start w:val="1"/>
      <w:numFmt w:val="bullet"/>
      <w:lvlText w:val=""/>
      <w:lvlJc w:val="left"/>
      <w:pPr>
        <w:tabs>
          <w:tab w:val="num" w:pos="4680"/>
        </w:tabs>
        <w:ind w:left="4680" w:hanging="360"/>
      </w:pPr>
      <w:rPr>
        <w:rFonts w:ascii="Symbol" w:hAnsi="Symbol" w:hint="default"/>
      </w:rPr>
    </w:lvl>
    <w:lvl w:ilvl="4">
      <w:start w:val="1"/>
      <w:numFmt w:val="bullet"/>
      <w:lvlText w:val="o"/>
      <w:lvlJc w:val="left"/>
      <w:pPr>
        <w:tabs>
          <w:tab w:val="num" w:pos="5400"/>
        </w:tabs>
        <w:ind w:left="5400" w:hanging="360"/>
      </w:pPr>
      <w:rPr>
        <w:rFonts w:ascii="Courier New" w:hAnsi="Courier New" w:cs="Courier New" w:hint="default"/>
      </w:rPr>
    </w:lvl>
    <w:lvl w:ilvl="5">
      <w:start w:val="1"/>
      <w:numFmt w:val="bullet"/>
      <w:lvlText w:val=""/>
      <w:lvlJc w:val="left"/>
      <w:pPr>
        <w:tabs>
          <w:tab w:val="num" w:pos="6120"/>
        </w:tabs>
        <w:ind w:left="6120" w:hanging="360"/>
      </w:pPr>
      <w:rPr>
        <w:rFonts w:ascii="Wingdings" w:hAnsi="Wingdings" w:hint="default"/>
      </w:rPr>
    </w:lvl>
    <w:lvl w:ilvl="6">
      <w:start w:val="1"/>
      <w:numFmt w:val="bullet"/>
      <w:lvlText w:val=""/>
      <w:lvlJc w:val="left"/>
      <w:pPr>
        <w:tabs>
          <w:tab w:val="num" w:pos="6840"/>
        </w:tabs>
        <w:ind w:left="6840" w:hanging="360"/>
      </w:pPr>
      <w:rPr>
        <w:rFonts w:ascii="Symbol" w:hAnsi="Symbol" w:hint="default"/>
      </w:rPr>
    </w:lvl>
    <w:lvl w:ilvl="7">
      <w:start w:val="1"/>
      <w:numFmt w:val="bullet"/>
      <w:lvlText w:val="o"/>
      <w:lvlJc w:val="left"/>
      <w:pPr>
        <w:tabs>
          <w:tab w:val="num" w:pos="7560"/>
        </w:tabs>
        <w:ind w:left="7560" w:hanging="360"/>
      </w:pPr>
      <w:rPr>
        <w:rFonts w:ascii="Courier New" w:hAnsi="Courier New" w:cs="Courier New" w:hint="default"/>
      </w:rPr>
    </w:lvl>
    <w:lvl w:ilvl="8">
      <w:start w:val="1"/>
      <w:numFmt w:val="bullet"/>
      <w:lvlText w:val=""/>
      <w:lvlJc w:val="left"/>
      <w:pPr>
        <w:tabs>
          <w:tab w:val="num" w:pos="8280"/>
        </w:tabs>
        <w:ind w:left="8280" w:hanging="360"/>
      </w:pPr>
      <w:rPr>
        <w:rFonts w:ascii="Wingdings" w:hAnsi="Wingdings" w:hint="default"/>
      </w:rPr>
    </w:lvl>
  </w:abstractNum>
  <w:num w:numId="1" w16cid:durableId="1689410394">
    <w:abstractNumId w:val="31"/>
  </w:num>
  <w:num w:numId="2" w16cid:durableId="652442378">
    <w:abstractNumId w:val="28"/>
  </w:num>
  <w:num w:numId="3" w16cid:durableId="859902815">
    <w:abstractNumId w:val="19"/>
  </w:num>
  <w:num w:numId="4" w16cid:durableId="785735530">
    <w:abstractNumId w:val="18"/>
  </w:num>
  <w:num w:numId="5" w16cid:durableId="1214580846">
    <w:abstractNumId w:val="29"/>
  </w:num>
  <w:num w:numId="6" w16cid:durableId="399987667">
    <w:abstractNumId w:val="34"/>
  </w:num>
  <w:num w:numId="7" w16cid:durableId="614479130">
    <w:abstractNumId w:val="25"/>
  </w:num>
  <w:num w:numId="8" w16cid:durableId="870653950">
    <w:abstractNumId w:val="10"/>
  </w:num>
  <w:num w:numId="9" w16cid:durableId="240872821">
    <w:abstractNumId w:val="14"/>
  </w:num>
  <w:num w:numId="10" w16cid:durableId="288705351">
    <w:abstractNumId w:val="15"/>
  </w:num>
  <w:num w:numId="11" w16cid:durableId="415172318">
    <w:abstractNumId w:val="3"/>
  </w:num>
  <w:num w:numId="12" w16cid:durableId="1031494857">
    <w:abstractNumId w:val="4"/>
  </w:num>
  <w:num w:numId="13" w16cid:durableId="1060983719">
    <w:abstractNumId w:val="9"/>
  </w:num>
  <w:num w:numId="14" w16cid:durableId="1274357741">
    <w:abstractNumId w:val="2"/>
  </w:num>
  <w:num w:numId="15" w16cid:durableId="1621260723">
    <w:abstractNumId w:val="30"/>
  </w:num>
  <w:num w:numId="16" w16cid:durableId="819419221">
    <w:abstractNumId w:val="35"/>
  </w:num>
  <w:num w:numId="17" w16cid:durableId="195892994">
    <w:abstractNumId w:val="26"/>
  </w:num>
  <w:num w:numId="18" w16cid:durableId="79644198">
    <w:abstractNumId w:val="6"/>
  </w:num>
  <w:num w:numId="19" w16cid:durableId="484123761">
    <w:abstractNumId w:val="1"/>
  </w:num>
  <w:num w:numId="20" w16cid:durableId="1818179519">
    <w:abstractNumId w:val="33"/>
  </w:num>
  <w:num w:numId="21" w16cid:durableId="1799491504">
    <w:abstractNumId w:val="13"/>
  </w:num>
  <w:num w:numId="22" w16cid:durableId="631788194">
    <w:abstractNumId w:val="32"/>
  </w:num>
  <w:num w:numId="23" w16cid:durableId="2067949356">
    <w:abstractNumId w:val="11"/>
  </w:num>
  <w:num w:numId="24" w16cid:durableId="762457467">
    <w:abstractNumId w:val="7"/>
  </w:num>
  <w:num w:numId="25" w16cid:durableId="1019047373">
    <w:abstractNumId w:val="17"/>
  </w:num>
  <w:num w:numId="26" w16cid:durableId="1979065137">
    <w:abstractNumId w:val="27"/>
  </w:num>
  <w:num w:numId="27" w16cid:durableId="1147091688">
    <w:abstractNumId w:val="12"/>
  </w:num>
  <w:num w:numId="28" w16cid:durableId="591284120">
    <w:abstractNumId w:val="24"/>
  </w:num>
  <w:num w:numId="29" w16cid:durableId="349182595">
    <w:abstractNumId w:val="20"/>
  </w:num>
  <w:num w:numId="30" w16cid:durableId="1107431635">
    <w:abstractNumId w:val="0"/>
  </w:num>
  <w:num w:numId="31" w16cid:durableId="365717827">
    <w:abstractNumId w:val="8"/>
  </w:num>
  <w:num w:numId="32" w16cid:durableId="246037197">
    <w:abstractNumId w:val="5"/>
  </w:num>
  <w:num w:numId="33" w16cid:durableId="1310478313">
    <w:abstractNumId w:val="23"/>
  </w:num>
  <w:num w:numId="34" w16cid:durableId="827211259">
    <w:abstractNumId w:val="21"/>
  </w:num>
  <w:num w:numId="35" w16cid:durableId="1249995452">
    <w:abstractNumId w:val="22"/>
  </w:num>
  <w:num w:numId="36" w16cid:durableId="1252934365">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removePersonalInformation/>
  <w:removeDateAndTime/>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20"/>
  <w:displayHorizontalDrawingGridEvery w:val="2"/>
  <w:displayVerticalDrawingGridEvery w:val="2"/>
  <w:noPunctuationKerning/>
  <w:characterSpacingControl w:val="doNotCompress"/>
  <w:hdrShapeDefaults>
    <o:shapedefaults v:ext="edit" spidmax="2050"/>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A4CDF"/>
    <w:rsid w:val="000010C1"/>
    <w:rsid w:val="00004DDD"/>
    <w:rsid w:val="00011AA6"/>
    <w:rsid w:val="000150F6"/>
    <w:rsid w:val="0001591A"/>
    <w:rsid w:val="000203BA"/>
    <w:rsid w:val="00025ED0"/>
    <w:rsid w:val="000300A3"/>
    <w:rsid w:val="00034C18"/>
    <w:rsid w:val="00037BD4"/>
    <w:rsid w:val="000414A0"/>
    <w:rsid w:val="00050B21"/>
    <w:rsid w:val="0005554C"/>
    <w:rsid w:val="000608A5"/>
    <w:rsid w:val="00062297"/>
    <w:rsid w:val="00062AEB"/>
    <w:rsid w:val="0007475A"/>
    <w:rsid w:val="00074CCF"/>
    <w:rsid w:val="00077A20"/>
    <w:rsid w:val="00077C6F"/>
    <w:rsid w:val="00083401"/>
    <w:rsid w:val="00084323"/>
    <w:rsid w:val="0008454F"/>
    <w:rsid w:val="00087D52"/>
    <w:rsid w:val="00087E90"/>
    <w:rsid w:val="00090458"/>
    <w:rsid w:val="00091B0D"/>
    <w:rsid w:val="000949D0"/>
    <w:rsid w:val="0009544B"/>
    <w:rsid w:val="00097DE6"/>
    <w:rsid w:val="000A26A8"/>
    <w:rsid w:val="000A3B47"/>
    <w:rsid w:val="000A4BFD"/>
    <w:rsid w:val="000A733A"/>
    <w:rsid w:val="000A7EC5"/>
    <w:rsid w:val="000B5232"/>
    <w:rsid w:val="000C0150"/>
    <w:rsid w:val="000C1EB5"/>
    <w:rsid w:val="000C47AF"/>
    <w:rsid w:val="000D3ABC"/>
    <w:rsid w:val="000E289D"/>
    <w:rsid w:val="000E5606"/>
    <w:rsid w:val="00104041"/>
    <w:rsid w:val="00106AA4"/>
    <w:rsid w:val="00110955"/>
    <w:rsid w:val="001146F4"/>
    <w:rsid w:val="00123225"/>
    <w:rsid w:val="00130791"/>
    <w:rsid w:val="00131164"/>
    <w:rsid w:val="00133A5E"/>
    <w:rsid w:val="001349F9"/>
    <w:rsid w:val="0014394F"/>
    <w:rsid w:val="0014560A"/>
    <w:rsid w:val="00147AC9"/>
    <w:rsid w:val="00147FE7"/>
    <w:rsid w:val="00154E7A"/>
    <w:rsid w:val="0015651E"/>
    <w:rsid w:val="00160B44"/>
    <w:rsid w:val="00172463"/>
    <w:rsid w:val="00173DBF"/>
    <w:rsid w:val="001816D1"/>
    <w:rsid w:val="00184636"/>
    <w:rsid w:val="001876C8"/>
    <w:rsid w:val="0019247B"/>
    <w:rsid w:val="0019371A"/>
    <w:rsid w:val="001A0C7C"/>
    <w:rsid w:val="001B14E4"/>
    <w:rsid w:val="001B769B"/>
    <w:rsid w:val="001C3E91"/>
    <w:rsid w:val="001C6444"/>
    <w:rsid w:val="001D08CA"/>
    <w:rsid w:val="001D1272"/>
    <w:rsid w:val="001D2CAE"/>
    <w:rsid w:val="001E2FA6"/>
    <w:rsid w:val="001F54A6"/>
    <w:rsid w:val="00202BED"/>
    <w:rsid w:val="00210E8F"/>
    <w:rsid w:val="00211B4B"/>
    <w:rsid w:val="00212FFB"/>
    <w:rsid w:val="00215639"/>
    <w:rsid w:val="002254EB"/>
    <w:rsid w:val="00227FDF"/>
    <w:rsid w:val="002361AE"/>
    <w:rsid w:val="0024283D"/>
    <w:rsid w:val="00242C49"/>
    <w:rsid w:val="002459B6"/>
    <w:rsid w:val="00247696"/>
    <w:rsid w:val="00250620"/>
    <w:rsid w:val="00250F8E"/>
    <w:rsid w:val="002553FB"/>
    <w:rsid w:val="00260B3F"/>
    <w:rsid w:val="00262DBA"/>
    <w:rsid w:val="00264DEA"/>
    <w:rsid w:val="00270737"/>
    <w:rsid w:val="00271ECA"/>
    <w:rsid w:val="00272906"/>
    <w:rsid w:val="002734D2"/>
    <w:rsid w:val="00277764"/>
    <w:rsid w:val="0028574F"/>
    <w:rsid w:val="00287D32"/>
    <w:rsid w:val="00295D18"/>
    <w:rsid w:val="002A0587"/>
    <w:rsid w:val="002B32FA"/>
    <w:rsid w:val="002C2D1C"/>
    <w:rsid w:val="002C50E4"/>
    <w:rsid w:val="002C7601"/>
    <w:rsid w:val="002E0227"/>
    <w:rsid w:val="002E1B42"/>
    <w:rsid w:val="002E4294"/>
    <w:rsid w:val="002E6035"/>
    <w:rsid w:val="002F57BC"/>
    <w:rsid w:val="002F697D"/>
    <w:rsid w:val="003014E5"/>
    <w:rsid w:val="003153A4"/>
    <w:rsid w:val="00324A01"/>
    <w:rsid w:val="0032644F"/>
    <w:rsid w:val="003278E1"/>
    <w:rsid w:val="0033422B"/>
    <w:rsid w:val="00347330"/>
    <w:rsid w:val="00352777"/>
    <w:rsid w:val="00352A10"/>
    <w:rsid w:val="00363872"/>
    <w:rsid w:val="00365659"/>
    <w:rsid w:val="00372E51"/>
    <w:rsid w:val="003A1EF0"/>
    <w:rsid w:val="003A2076"/>
    <w:rsid w:val="003B06E2"/>
    <w:rsid w:val="003B4982"/>
    <w:rsid w:val="003B66F0"/>
    <w:rsid w:val="003C2036"/>
    <w:rsid w:val="003C4CD8"/>
    <w:rsid w:val="003D0F2A"/>
    <w:rsid w:val="003D2688"/>
    <w:rsid w:val="003D63A2"/>
    <w:rsid w:val="003E241B"/>
    <w:rsid w:val="003E40EB"/>
    <w:rsid w:val="003E5E25"/>
    <w:rsid w:val="003E6F2C"/>
    <w:rsid w:val="003E72E4"/>
    <w:rsid w:val="003F2C9E"/>
    <w:rsid w:val="003F4B2C"/>
    <w:rsid w:val="00400A35"/>
    <w:rsid w:val="00401151"/>
    <w:rsid w:val="004035A0"/>
    <w:rsid w:val="00411852"/>
    <w:rsid w:val="00423C29"/>
    <w:rsid w:val="0042551A"/>
    <w:rsid w:val="004337D8"/>
    <w:rsid w:val="004337FF"/>
    <w:rsid w:val="00437066"/>
    <w:rsid w:val="00437B20"/>
    <w:rsid w:val="00437B74"/>
    <w:rsid w:val="00440D27"/>
    <w:rsid w:val="0044178B"/>
    <w:rsid w:val="00444537"/>
    <w:rsid w:val="00451DCB"/>
    <w:rsid w:val="00453508"/>
    <w:rsid w:val="004575CE"/>
    <w:rsid w:val="00457AE6"/>
    <w:rsid w:val="00461F64"/>
    <w:rsid w:val="00462426"/>
    <w:rsid w:val="004647D7"/>
    <w:rsid w:val="00475243"/>
    <w:rsid w:val="00476DDF"/>
    <w:rsid w:val="004803DE"/>
    <w:rsid w:val="004833B0"/>
    <w:rsid w:val="00486038"/>
    <w:rsid w:val="0049245C"/>
    <w:rsid w:val="0049393C"/>
    <w:rsid w:val="004A4A4C"/>
    <w:rsid w:val="004A5E3D"/>
    <w:rsid w:val="004A78DE"/>
    <w:rsid w:val="004A7A27"/>
    <w:rsid w:val="004B1FEB"/>
    <w:rsid w:val="004B5C05"/>
    <w:rsid w:val="004B5DD6"/>
    <w:rsid w:val="004C0FB5"/>
    <w:rsid w:val="004C6269"/>
    <w:rsid w:val="004C6C80"/>
    <w:rsid w:val="004D51D1"/>
    <w:rsid w:val="004E2A4E"/>
    <w:rsid w:val="004E79BB"/>
    <w:rsid w:val="004F023A"/>
    <w:rsid w:val="004F1B36"/>
    <w:rsid w:val="004F4581"/>
    <w:rsid w:val="004F6A52"/>
    <w:rsid w:val="004F7E38"/>
    <w:rsid w:val="00504526"/>
    <w:rsid w:val="005062D1"/>
    <w:rsid w:val="00507B33"/>
    <w:rsid w:val="00511372"/>
    <w:rsid w:val="00511968"/>
    <w:rsid w:val="00511B45"/>
    <w:rsid w:val="00512E7A"/>
    <w:rsid w:val="005130A3"/>
    <w:rsid w:val="005178A9"/>
    <w:rsid w:val="005218AB"/>
    <w:rsid w:val="00521FF3"/>
    <w:rsid w:val="00540029"/>
    <w:rsid w:val="0054158D"/>
    <w:rsid w:val="0054171D"/>
    <w:rsid w:val="00543A34"/>
    <w:rsid w:val="00544356"/>
    <w:rsid w:val="00562566"/>
    <w:rsid w:val="00567F86"/>
    <w:rsid w:val="00571ACC"/>
    <w:rsid w:val="00574330"/>
    <w:rsid w:val="00576666"/>
    <w:rsid w:val="00585274"/>
    <w:rsid w:val="0058758B"/>
    <w:rsid w:val="00592606"/>
    <w:rsid w:val="00593C16"/>
    <w:rsid w:val="00597728"/>
    <w:rsid w:val="005A16E8"/>
    <w:rsid w:val="005A1F29"/>
    <w:rsid w:val="005A31A6"/>
    <w:rsid w:val="005B0124"/>
    <w:rsid w:val="005B02A3"/>
    <w:rsid w:val="005B0F43"/>
    <w:rsid w:val="005B189C"/>
    <w:rsid w:val="005B1B03"/>
    <w:rsid w:val="005B40EB"/>
    <w:rsid w:val="005B594F"/>
    <w:rsid w:val="005B72EF"/>
    <w:rsid w:val="005D034A"/>
    <w:rsid w:val="005D2B17"/>
    <w:rsid w:val="005D5B8E"/>
    <w:rsid w:val="005D7FCF"/>
    <w:rsid w:val="005E1DA0"/>
    <w:rsid w:val="005E5B11"/>
    <w:rsid w:val="005F0E93"/>
    <w:rsid w:val="005F10CC"/>
    <w:rsid w:val="005F5715"/>
    <w:rsid w:val="00605010"/>
    <w:rsid w:val="00610353"/>
    <w:rsid w:val="006155D9"/>
    <w:rsid w:val="00620782"/>
    <w:rsid w:val="00621BEF"/>
    <w:rsid w:val="00626B75"/>
    <w:rsid w:val="006323AF"/>
    <w:rsid w:val="00637D39"/>
    <w:rsid w:val="006436F3"/>
    <w:rsid w:val="00643975"/>
    <w:rsid w:val="00654404"/>
    <w:rsid w:val="006544A1"/>
    <w:rsid w:val="0066208B"/>
    <w:rsid w:val="00663E8A"/>
    <w:rsid w:val="006650D3"/>
    <w:rsid w:val="0066574B"/>
    <w:rsid w:val="00670890"/>
    <w:rsid w:val="00674EFE"/>
    <w:rsid w:val="00675810"/>
    <w:rsid w:val="00676A19"/>
    <w:rsid w:val="00680D84"/>
    <w:rsid w:val="00682430"/>
    <w:rsid w:val="00682DE1"/>
    <w:rsid w:val="00683EBD"/>
    <w:rsid w:val="00687335"/>
    <w:rsid w:val="00694497"/>
    <w:rsid w:val="006A3519"/>
    <w:rsid w:val="006A6161"/>
    <w:rsid w:val="006B57C6"/>
    <w:rsid w:val="006C6533"/>
    <w:rsid w:val="006C797B"/>
    <w:rsid w:val="006D13D1"/>
    <w:rsid w:val="006D254A"/>
    <w:rsid w:val="006F1B99"/>
    <w:rsid w:val="006F6A98"/>
    <w:rsid w:val="00701D65"/>
    <w:rsid w:val="00707DF1"/>
    <w:rsid w:val="00707E1A"/>
    <w:rsid w:val="00710A3C"/>
    <w:rsid w:val="00715365"/>
    <w:rsid w:val="007155DC"/>
    <w:rsid w:val="007210C1"/>
    <w:rsid w:val="00724348"/>
    <w:rsid w:val="00725AAE"/>
    <w:rsid w:val="00727E18"/>
    <w:rsid w:val="0073521A"/>
    <w:rsid w:val="00737BA7"/>
    <w:rsid w:val="00743A3F"/>
    <w:rsid w:val="00743C61"/>
    <w:rsid w:val="00743CC2"/>
    <w:rsid w:val="0074781F"/>
    <w:rsid w:val="007504D4"/>
    <w:rsid w:val="007536D3"/>
    <w:rsid w:val="007542CD"/>
    <w:rsid w:val="00755565"/>
    <w:rsid w:val="00755827"/>
    <w:rsid w:val="007578C2"/>
    <w:rsid w:val="007662A9"/>
    <w:rsid w:val="0077112C"/>
    <w:rsid w:val="007712B0"/>
    <w:rsid w:val="007713E8"/>
    <w:rsid w:val="007725E9"/>
    <w:rsid w:val="00773AA4"/>
    <w:rsid w:val="00777987"/>
    <w:rsid w:val="00777ED5"/>
    <w:rsid w:val="00785CF5"/>
    <w:rsid w:val="00786585"/>
    <w:rsid w:val="00787852"/>
    <w:rsid w:val="0079717F"/>
    <w:rsid w:val="007A053D"/>
    <w:rsid w:val="007A394D"/>
    <w:rsid w:val="007B2310"/>
    <w:rsid w:val="007B37C7"/>
    <w:rsid w:val="007C08A6"/>
    <w:rsid w:val="007C37C6"/>
    <w:rsid w:val="007C5BC5"/>
    <w:rsid w:val="007C5C6A"/>
    <w:rsid w:val="007D330E"/>
    <w:rsid w:val="007D3439"/>
    <w:rsid w:val="007E3EEB"/>
    <w:rsid w:val="007F72C5"/>
    <w:rsid w:val="007F7453"/>
    <w:rsid w:val="007F7C61"/>
    <w:rsid w:val="00802052"/>
    <w:rsid w:val="00802988"/>
    <w:rsid w:val="00804570"/>
    <w:rsid w:val="008123A0"/>
    <w:rsid w:val="008141E1"/>
    <w:rsid w:val="0081521B"/>
    <w:rsid w:val="00816D69"/>
    <w:rsid w:val="00825CB3"/>
    <w:rsid w:val="008266F7"/>
    <w:rsid w:val="00837B18"/>
    <w:rsid w:val="008428BB"/>
    <w:rsid w:val="0085015B"/>
    <w:rsid w:val="0085170F"/>
    <w:rsid w:val="00851C7E"/>
    <w:rsid w:val="00851D8A"/>
    <w:rsid w:val="00852719"/>
    <w:rsid w:val="00860790"/>
    <w:rsid w:val="008654AE"/>
    <w:rsid w:val="00867773"/>
    <w:rsid w:val="00870155"/>
    <w:rsid w:val="008779B4"/>
    <w:rsid w:val="00877F18"/>
    <w:rsid w:val="00880697"/>
    <w:rsid w:val="00882A04"/>
    <w:rsid w:val="00883141"/>
    <w:rsid w:val="008840B1"/>
    <w:rsid w:val="00885559"/>
    <w:rsid w:val="008857D8"/>
    <w:rsid w:val="008A5CA4"/>
    <w:rsid w:val="008C3BB5"/>
    <w:rsid w:val="008C5887"/>
    <w:rsid w:val="008E34A7"/>
    <w:rsid w:val="008E7CE2"/>
    <w:rsid w:val="008E7D1F"/>
    <w:rsid w:val="008F3796"/>
    <w:rsid w:val="009043D2"/>
    <w:rsid w:val="00906863"/>
    <w:rsid w:val="00907278"/>
    <w:rsid w:val="00914ECB"/>
    <w:rsid w:val="00916BE2"/>
    <w:rsid w:val="00925497"/>
    <w:rsid w:val="009258D9"/>
    <w:rsid w:val="00925CF7"/>
    <w:rsid w:val="00927EE4"/>
    <w:rsid w:val="009336B7"/>
    <w:rsid w:val="00934383"/>
    <w:rsid w:val="00946D99"/>
    <w:rsid w:val="00951E4D"/>
    <w:rsid w:val="00953B8B"/>
    <w:rsid w:val="009612C5"/>
    <w:rsid w:val="00961DE1"/>
    <w:rsid w:val="00964A8F"/>
    <w:rsid w:val="009671DD"/>
    <w:rsid w:val="00970162"/>
    <w:rsid w:val="00970342"/>
    <w:rsid w:val="00970D3B"/>
    <w:rsid w:val="009743E0"/>
    <w:rsid w:val="0097476B"/>
    <w:rsid w:val="0097770F"/>
    <w:rsid w:val="00981DDF"/>
    <w:rsid w:val="009842F2"/>
    <w:rsid w:val="00987475"/>
    <w:rsid w:val="00990303"/>
    <w:rsid w:val="009952EA"/>
    <w:rsid w:val="009962EA"/>
    <w:rsid w:val="009A362C"/>
    <w:rsid w:val="009C09A2"/>
    <w:rsid w:val="009C1DED"/>
    <w:rsid w:val="009C3FAF"/>
    <w:rsid w:val="009C44BA"/>
    <w:rsid w:val="009D37F2"/>
    <w:rsid w:val="009D63FA"/>
    <w:rsid w:val="009E2D3D"/>
    <w:rsid w:val="009E3726"/>
    <w:rsid w:val="009F5022"/>
    <w:rsid w:val="009F51A1"/>
    <w:rsid w:val="009F5692"/>
    <w:rsid w:val="00A001B8"/>
    <w:rsid w:val="00A11138"/>
    <w:rsid w:val="00A23E01"/>
    <w:rsid w:val="00A24D66"/>
    <w:rsid w:val="00A25566"/>
    <w:rsid w:val="00A26BDD"/>
    <w:rsid w:val="00A555FB"/>
    <w:rsid w:val="00A671BF"/>
    <w:rsid w:val="00A74B11"/>
    <w:rsid w:val="00A83340"/>
    <w:rsid w:val="00A8429E"/>
    <w:rsid w:val="00A86928"/>
    <w:rsid w:val="00AA186D"/>
    <w:rsid w:val="00AA1A8F"/>
    <w:rsid w:val="00AA3DFC"/>
    <w:rsid w:val="00AA457E"/>
    <w:rsid w:val="00AA6056"/>
    <w:rsid w:val="00AB3501"/>
    <w:rsid w:val="00AB4445"/>
    <w:rsid w:val="00AB6EC3"/>
    <w:rsid w:val="00AC4921"/>
    <w:rsid w:val="00AC764F"/>
    <w:rsid w:val="00AD0152"/>
    <w:rsid w:val="00AD28AE"/>
    <w:rsid w:val="00AD3193"/>
    <w:rsid w:val="00AD475B"/>
    <w:rsid w:val="00AF28A2"/>
    <w:rsid w:val="00AF3EFC"/>
    <w:rsid w:val="00AF6BF6"/>
    <w:rsid w:val="00AF77D6"/>
    <w:rsid w:val="00B011E6"/>
    <w:rsid w:val="00B05551"/>
    <w:rsid w:val="00B121D8"/>
    <w:rsid w:val="00B14AE5"/>
    <w:rsid w:val="00B154B3"/>
    <w:rsid w:val="00B170B8"/>
    <w:rsid w:val="00B20059"/>
    <w:rsid w:val="00B266BE"/>
    <w:rsid w:val="00B30A0A"/>
    <w:rsid w:val="00B32463"/>
    <w:rsid w:val="00B37E23"/>
    <w:rsid w:val="00B434C5"/>
    <w:rsid w:val="00B55CF4"/>
    <w:rsid w:val="00B57418"/>
    <w:rsid w:val="00B61438"/>
    <w:rsid w:val="00B65EBD"/>
    <w:rsid w:val="00B72BB0"/>
    <w:rsid w:val="00B75806"/>
    <w:rsid w:val="00B812CD"/>
    <w:rsid w:val="00B84651"/>
    <w:rsid w:val="00B84AAD"/>
    <w:rsid w:val="00B94161"/>
    <w:rsid w:val="00B94B31"/>
    <w:rsid w:val="00B95483"/>
    <w:rsid w:val="00B97168"/>
    <w:rsid w:val="00BA1131"/>
    <w:rsid w:val="00BB3682"/>
    <w:rsid w:val="00BB70EC"/>
    <w:rsid w:val="00BB71E5"/>
    <w:rsid w:val="00BC00B1"/>
    <w:rsid w:val="00BC1E5A"/>
    <w:rsid w:val="00BC332D"/>
    <w:rsid w:val="00BC6940"/>
    <w:rsid w:val="00BE274A"/>
    <w:rsid w:val="00BE38C2"/>
    <w:rsid w:val="00BF0B42"/>
    <w:rsid w:val="00C1658F"/>
    <w:rsid w:val="00C16768"/>
    <w:rsid w:val="00C20D33"/>
    <w:rsid w:val="00C23BBD"/>
    <w:rsid w:val="00C2471D"/>
    <w:rsid w:val="00C30DA4"/>
    <w:rsid w:val="00C35745"/>
    <w:rsid w:val="00C43C1A"/>
    <w:rsid w:val="00C476F8"/>
    <w:rsid w:val="00C52AD7"/>
    <w:rsid w:val="00C54DE3"/>
    <w:rsid w:val="00C61A7E"/>
    <w:rsid w:val="00C639E3"/>
    <w:rsid w:val="00C6447B"/>
    <w:rsid w:val="00C7304B"/>
    <w:rsid w:val="00C832AB"/>
    <w:rsid w:val="00C86B15"/>
    <w:rsid w:val="00CA266A"/>
    <w:rsid w:val="00CB1402"/>
    <w:rsid w:val="00CB6CB3"/>
    <w:rsid w:val="00CC053F"/>
    <w:rsid w:val="00CC62F3"/>
    <w:rsid w:val="00CC7F01"/>
    <w:rsid w:val="00CD04E3"/>
    <w:rsid w:val="00CD3548"/>
    <w:rsid w:val="00CD6137"/>
    <w:rsid w:val="00CE4791"/>
    <w:rsid w:val="00CF6E12"/>
    <w:rsid w:val="00CF73F3"/>
    <w:rsid w:val="00D03C88"/>
    <w:rsid w:val="00D04AFC"/>
    <w:rsid w:val="00D0544E"/>
    <w:rsid w:val="00D11634"/>
    <w:rsid w:val="00D32F0F"/>
    <w:rsid w:val="00D36A84"/>
    <w:rsid w:val="00D43C81"/>
    <w:rsid w:val="00D46B90"/>
    <w:rsid w:val="00D47713"/>
    <w:rsid w:val="00D514C5"/>
    <w:rsid w:val="00D574CB"/>
    <w:rsid w:val="00D64F1E"/>
    <w:rsid w:val="00D702E6"/>
    <w:rsid w:val="00D754D1"/>
    <w:rsid w:val="00D76595"/>
    <w:rsid w:val="00D7723B"/>
    <w:rsid w:val="00D823CC"/>
    <w:rsid w:val="00D850B3"/>
    <w:rsid w:val="00D87238"/>
    <w:rsid w:val="00D87927"/>
    <w:rsid w:val="00D879C5"/>
    <w:rsid w:val="00D91CFE"/>
    <w:rsid w:val="00DA0419"/>
    <w:rsid w:val="00DA39F0"/>
    <w:rsid w:val="00DB5023"/>
    <w:rsid w:val="00DB60EE"/>
    <w:rsid w:val="00DD10AF"/>
    <w:rsid w:val="00DD1932"/>
    <w:rsid w:val="00DD1E74"/>
    <w:rsid w:val="00DD36D1"/>
    <w:rsid w:val="00DE0832"/>
    <w:rsid w:val="00DE0FA3"/>
    <w:rsid w:val="00DF0907"/>
    <w:rsid w:val="00DF10B9"/>
    <w:rsid w:val="00DF1D7B"/>
    <w:rsid w:val="00DF1F8F"/>
    <w:rsid w:val="00DF6C4E"/>
    <w:rsid w:val="00DF6E5C"/>
    <w:rsid w:val="00E01748"/>
    <w:rsid w:val="00E0180F"/>
    <w:rsid w:val="00E02D58"/>
    <w:rsid w:val="00E037DF"/>
    <w:rsid w:val="00E05233"/>
    <w:rsid w:val="00E10958"/>
    <w:rsid w:val="00E32413"/>
    <w:rsid w:val="00E36C21"/>
    <w:rsid w:val="00E40C8C"/>
    <w:rsid w:val="00E41753"/>
    <w:rsid w:val="00E44EE2"/>
    <w:rsid w:val="00E52A86"/>
    <w:rsid w:val="00E55AC4"/>
    <w:rsid w:val="00E644EE"/>
    <w:rsid w:val="00E65975"/>
    <w:rsid w:val="00E65BF0"/>
    <w:rsid w:val="00E65F95"/>
    <w:rsid w:val="00E7197E"/>
    <w:rsid w:val="00E77E52"/>
    <w:rsid w:val="00E802AA"/>
    <w:rsid w:val="00E82636"/>
    <w:rsid w:val="00E828D1"/>
    <w:rsid w:val="00E9325B"/>
    <w:rsid w:val="00E97960"/>
    <w:rsid w:val="00EA291B"/>
    <w:rsid w:val="00EA4941"/>
    <w:rsid w:val="00EA4C68"/>
    <w:rsid w:val="00EA4CDF"/>
    <w:rsid w:val="00EA7583"/>
    <w:rsid w:val="00EB1E26"/>
    <w:rsid w:val="00EB2F37"/>
    <w:rsid w:val="00EB3DA5"/>
    <w:rsid w:val="00EB44EF"/>
    <w:rsid w:val="00EB7360"/>
    <w:rsid w:val="00EC17BA"/>
    <w:rsid w:val="00EC1FD4"/>
    <w:rsid w:val="00ED3A3D"/>
    <w:rsid w:val="00ED7BC7"/>
    <w:rsid w:val="00EE02E5"/>
    <w:rsid w:val="00EE0E9F"/>
    <w:rsid w:val="00EE1026"/>
    <w:rsid w:val="00EE3336"/>
    <w:rsid w:val="00EE3503"/>
    <w:rsid w:val="00EF0707"/>
    <w:rsid w:val="00EF4CF4"/>
    <w:rsid w:val="00EF6699"/>
    <w:rsid w:val="00EF7542"/>
    <w:rsid w:val="00F04A36"/>
    <w:rsid w:val="00F126E6"/>
    <w:rsid w:val="00F16E27"/>
    <w:rsid w:val="00F266D1"/>
    <w:rsid w:val="00F313F5"/>
    <w:rsid w:val="00F32647"/>
    <w:rsid w:val="00F34AB7"/>
    <w:rsid w:val="00F35009"/>
    <w:rsid w:val="00F3793D"/>
    <w:rsid w:val="00F4184C"/>
    <w:rsid w:val="00F42833"/>
    <w:rsid w:val="00F46999"/>
    <w:rsid w:val="00F47C94"/>
    <w:rsid w:val="00F5374C"/>
    <w:rsid w:val="00F57AD2"/>
    <w:rsid w:val="00F61BB7"/>
    <w:rsid w:val="00F628A4"/>
    <w:rsid w:val="00F6389D"/>
    <w:rsid w:val="00F6694B"/>
    <w:rsid w:val="00F67F65"/>
    <w:rsid w:val="00F7058E"/>
    <w:rsid w:val="00F71F8A"/>
    <w:rsid w:val="00F7238E"/>
    <w:rsid w:val="00F730E0"/>
    <w:rsid w:val="00F76E2D"/>
    <w:rsid w:val="00F809BA"/>
    <w:rsid w:val="00F85147"/>
    <w:rsid w:val="00F856B7"/>
    <w:rsid w:val="00F87F6D"/>
    <w:rsid w:val="00F91FC5"/>
    <w:rsid w:val="00F926EC"/>
    <w:rsid w:val="00FA429F"/>
    <w:rsid w:val="00FA470C"/>
    <w:rsid w:val="00FB031A"/>
    <w:rsid w:val="00FB1B93"/>
    <w:rsid w:val="00FB4507"/>
    <w:rsid w:val="00FB7B53"/>
    <w:rsid w:val="00FC0FFE"/>
    <w:rsid w:val="00FC451F"/>
    <w:rsid w:val="00FC6A7C"/>
    <w:rsid w:val="00FC7DC9"/>
    <w:rsid w:val="00FD07F1"/>
    <w:rsid w:val="00FD4BBA"/>
    <w:rsid w:val="00FD4CCA"/>
    <w:rsid w:val="00FD7070"/>
    <w:rsid w:val="00FD7B96"/>
    <w:rsid w:val="00FE1971"/>
    <w:rsid w:val="00FE4809"/>
    <w:rsid w:val="00FE488B"/>
    <w:rsid w:val="00FF11F9"/>
    <w:rsid w:val="00FF56DB"/>
    <w:rsid w:val="03CAFC00"/>
    <w:rsid w:val="046BE863"/>
    <w:rsid w:val="07DB5730"/>
    <w:rsid w:val="0A6FCA6C"/>
    <w:rsid w:val="0C87BF1E"/>
    <w:rsid w:val="0F892DEE"/>
    <w:rsid w:val="18AFEA81"/>
    <w:rsid w:val="27E88315"/>
    <w:rsid w:val="2BC2A140"/>
    <w:rsid w:val="3F4882F9"/>
    <w:rsid w:val="4378F7AC"/>
    <w:rsid w:val="49E32832"/>
    <w:rsid w:val="4B7EF893"/>
    <w:rsid w:val="4CB2FA5E"/>
    <w:rsid w:val="4DB7A7F1"/>
    <w:rsid w:val="555C67B6"/>
    <w:rsid w:val="65C56B1B"/>
    <w:rsid w:val="7AAE2FFE"/>
  </w:rsids>
  <m:mathPr>
    <m:mathFont m:val="Cambria Math"/>
    <m:brkBin m:val="before"/>
    <m:brkBinSub m:val="--"/>
    <m:smallFrac m:val="0"/>
    <m:dispDef/>
    <m:lMargin m:val="0"/>
    <m:rMargin m:val="0"/>
    <m:defJc m:val="centerGroup"/>
    <m:wrapIndent m:val="1440"/>
    <m:intLim m:val="subSup"/>
    <m:naryLim m:val="undOvr"/>
  </m:mathPr>
  <w:themeFontLang w:val="en-GB" w:eastAsia="ja-JP" w:bidi="th-TH"/>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538A31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GB" w:eastAsia="en-GB"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AB4445"/>
    <w:rPr>
      <w:sz w:val="24"/>
      <w:szCs w:val="24"/>
      <w:lang w:eastAsia="zh-TW" w:bidi="th-TH"/>
    </w:rPr>
  </w:style>
  <w:style w:type="paragraph" w:styleId="Heading1">
    <w:name w:val="heading 1"/>
    <w:basedOn w:val="Normal"/>
    <w:next w:val="Normal"/>
    <w:link w:val="Heading1Char"/>
    <w:qFormat/>
    <w:rsid w:val="003B06E2"/>
    <w:pPr>
      <w:keepNext/>
      <w:widowControl w:val="0"/>
      <w:adjustRightInd w:val="0"/>
      <w:spacing w:before="240" w:after="60" w:line="360" w:lineRule="atLeast"/>
      <w:jc w:val="both"/>
      <w:textAlignment w:val="baseline"/>
      <w:outlineLvl w:val="0"/>
    </w:pPr>
    <w:rPr>
      <w:rFonts w:ascii="Arial" w:hAnsi="Arial" w:cs="Arial"/>
      <w:b/>
      <w:bCs/>
      <w:kern w:val="32"/>
      <w:sz w:val="32"/>
      <w:szCs w:val="32"/>
      <w:lang w:eastAsia="en-GB" w:bidi="ar-SA"/>
    </w:rPr>
  </w:style>
  <w:style w:type="paragraph" w:styleId="Heading2">
    <w:name w:val="heading 2"/>
    <w:basedOn w:val="Normal"/>
    <w:next w:val="Normal"/>
    <w:qFormat/>
    <w:rsid w:val="00B75806"/>
    <w:pPr>
      <w:keepNext/>
      <w:widowControl w:val="0"/>
      <w:adjustRightInd w:val="0"/>
      <w:spacing w:before="240" w:after="60" w:line="360" w:lineRule="atLeast"/>
      <w:jc w:val="both"/>
      <w:textAlignment w:val="baseline"/>
      <w:outlineLvl w:val="1"/>
    </w:pPr>
    <w:rPr>
      <w:rFonts w:ascii="Arial" w:hAnsi="Arial" w:cs="Arial"/>
      <w:b/>
      <w:bCs/>
      <w:i/>
      <w:iCs/>
      <w:sz w:val="28"/>
      <w:szCs w:val="28"/>
      <w:lang w:eastAsia="en-GB" w:bidi="ar-SA"/>
    </w:rPr>
  </w:style>
  <w:style w:type="paragraph" w:styleId="Heading3">
    <w:name w:val="heading 3"/>
    <w:basedOn w:val="Normal"/>
    <w:next w:val="Normal"/>
    <w:link w:val="Heading3Char"/>
    <w:qFormat/>
    <w:rsid w:val="00400A35"/>
    <w:pPr>
      <w:keepNext/>
      <w:widowControl w:val="0"/>
      <w:adjustRightInd w:val="0"/>
      <w:spacing w:before="240" w:after="60" w:line="360" w:lineRule="atLeast"/>
      <w:jc w:val="both"/>
      <w:textAlignment w:val="baseline"/>
      <w:outlineLvl w:val="2"/>
    </w:pPr>
    <w:rPr>
      <w:rFonts w:ascii="Arial" w:hAnsi="Arial" w:cs="Arial"/>
      <w:b/>
      <w:bCs/>
      <w:sz w:val="26"/>
      <w:szCs w:val="26"/>
      <w:lang w:eastAsia="en-GB"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rsid w:val="00F85147"/>
    <w:rPr>
      <w:color w:val="0000FF"/>
      <w:u w:val="single"/>
    </w:rPr>
  </w:style>
  <w:style w:type="paragraph" w:styleId="TOC1">
    <w:name w:val="toc 1"/>
    <w:basedOn w:val="Normal"/>
    <w:next w:val="Normal"/>
    <w:autoRedefine/>
    <w:uiPriority w:val="39"/>
    <w:rsid w:val="00BB3682"/>
    <w:pPr>
      <w:widowControl w:val="0"/>
      <w:adjustRightInd w:val="0"/>
      <w:spacing w:before="120" w:line="360" w:lineRule="atLeast"/>
      <w:textAlignment w:val="baseline"/>
    </w:pPr>
    <w:rPr>
      <w:rFonts w:asciiTheme="minorHAnsi" w:hAnsiTheme="minorHAnsi"/>
      <w:b/>
      <w:bCs/>
      <w:lang w:eastAsia="en-GB" w:bidi="ar-SA"/>
    </w:rPr>
  </w:style>
  <w:style w:type="paragraph" w:styleId="TOC2">
    <w:name w:val="toc 2"/>
    <w:basedOn w:val="Normal"/>
    <w:next w:val="Normal"/>
    <w:autoRedefine/>
    <w:semiHidden/>
    <w:rsid w:val="00BB3682"/>
    <w:pPr>
      <w:widowControl w:val="0"/>
      <w:adjustRightInd w:val="0"/>
      <w:spacing w:line="360" w:lineRule="atLeast"/>
      <w:ind w:left="240"/>
      <w:textAlignment w:val="baseline"/>
    </w:pPr>
    <w:rPr>
      <w:rFonts w:asciiTheme="minorHAnsi" w:hAnsiTheme="minorHAnsi"/>
      <w:b/>
      <w:bCs/>
      <w:sz w:val="22"/>
      <w:szCs w:val="22"/>
      <w:lang w:eastAsia="en-GB" w:bidi="ar-SA"/>
    </w:rPr>
  </w:style>
  <w:style w:type="paragraph" w:styleId="TOC3">
    <w:name w:val="toc 3"/>
    <w:basedOn w:val="Normal"/>
    <w:next w:val="Normal"/>
    <w:autoRedefine/>
    <w:uiPriority w:val="39"/>
    <w:rsid w:val="00E0180F"/>
    <w:pPr>
      <w:widowControl w:val="0"/>
      <w:tabs>
        <w:tab w:val="right" w:leader="dot" w:pos="9628"/>
      </w:tabs>
      <w:adjustRightInd w:val="0"/>
      <w:spacing w:line="360" w:lineRule="atLeast"/>
      <w:ind w:left="480"/>
      <w:textAlignment w:val="baseline"/>
    </w:pPr>
    <w:rPr>
      <w:rFonts w:asciiTheme="minorHAnsi" w:hAnsiTheme="minorHAnsi"/>
      <w:sz w:val="22"/>
      <w:szCs w:val="22"/>
      <w:lang w:eastAsia="en-GB" w:bidi="ar-SA"/>
    </w:rPr>
  </w:style>
  <w:style w:type="paragraph" w:styleId="TOC4">
    <w:name w:val="toc 4"/>
    <w:basedOn w:val="Normal"/>
    <w:next w:val="Normal"/>
    <w:autoRedefine/>
    <w:semiHidden/>
    <w:rsid w:val="00BB3682"/>
    <w:pPr>
      <w:widowControl w:val="0"/>
      <w:adjustRightInd w:val="0"/>
      <w:spacing w:line="360" w:lineRule="atLeast"/>
      <w:ind w:left="720"/>
      <w:textAlignment w:val="baseline"/>
    </w:pPr>
    <w:rPr>
      <w:rFonts w:asciiTheme="minorHAnsi" w:hAnsiTheme="minorHAnsi"/>
      <w:sz w:val="20"/>
      <w:szCs w:val="20"/>
      <w:lang w:eastAsia="en-GB" w:bidi="ar-SA"/>
    </w:rPr>
  </w:style>
  <w:style w:type="paragraph" w:styleId="TOC5">
    <w:name w:val="toc 5"/>
    <w:basedOn w:val="Normal"/>
    <w:next w:val="Normal"/>
    <w:autoRedefine/>
    <w:semiHidden/>
    <w:rsid w:val="00BB3682"/>
    <w:pPr>
      <w:widowControl w:val="0"/>
      <w:adjustRightInd w:val="0"/>
      <w:spacing w:line="360" w:lineRule="atLeast"/>
      <w:ind w:left="960"/>
      <w:textAlignment w:val="baseline"/>
    </w:pPr>
    <w:rPr>
      <w:rFonts w:asciiTheme="minorHAnsi" w:hAnsiTheme="minorHAnsi"/>
      <w:sz w:val="20"/>
      <w:szCs w:val="20"/>
      <w:lang w:eastAsia="en-GB" w:bidi="ar-SA"/>
    </w:rPr>
  </w:style>
  <w:style w:type="paragraph" w:styleId="TOC6">
    <w:name w:val="toc 6"/>
    <w:basedOn w:val="Normal"/>
    <w:next w:val="Normal"/>
    <w:autoRedefine/>
    <w:semiHidden/>
    <w:rsid w:val="00BB3682"/>
    <w:pPr>
      <w:widowControl w:val="0"/>
      <w:adjustRightInd w:val="0"/>
      <w:spacing w:line="360" w:lineRule="atLeast"/>
      <w:ind w:left="1200"/>
      <w:textAlignment w:val="baseline"/>
    </w:pPr>
    <w:rPr>
      <w:rFonts w:asciiTheme="minorHAnsi" w:hAnsiTheme="minorHAnsi"/>
      <w:sz w:val="20"/>
      <w:szCs w:val="20"/>
      <w:lang w:eastAsia="en-GB" w:bidi="ar-SA"/>
    </w:rPr>
  </w:style>
  <w:style w:type="paragraph" w:styleId="TOC7">
    <w:name w:val="toc 7"/>
    <w:basedOn w:val="Normal"/>
    <w:next w:val="Normal"/>
    <w:autoRedefine/>
    <w:semiHidden/>
    <w:rsid w:val="00BB3682"/>
    <w:pPr>
      <w:widowControl w:val="0"/>
      <w:adjustRightInd w:val="0"/>
      <w:spacing w:line="360" w:lineRule="atLeast"/>
      <w:ind w:left="1440"/>
      <w:textAlignment w:val="baseline"/>
    </w:pPr>
    <w:rPr>
      <w:rFonts w:asciiTheme="minorHAnsi" w:hAnsiTheme="minorHAnsi"/>
      <w:sz w:val="20"/>
      <w:szCs w:val="20"/>
      <w:lang w:eastAsia="en-GB" w:bidi="ar-SA"/>
    </w:rPr>
  </w:style>
  <w:style w:type="paragraph" w:styleId="TOC8">
    <w:name w:val="toc 8"/>
    <w:basedOn w:val="Normal"/>
    <w:next w:val="Normal"/>
    <w:autoRedefine/>
    <w:semiHidden/>
    <w:rsid w:val="00BB3682"/>
    <w:pPr>
      <w:widowControl w:val="0"/>
      <w:adjustRightInd w:val="0"/>
      <w:spacing w:line="360" w:lineRule="atLeast"/>
      <w:ind w:left="1680"/>
      <w:textAlignment w:val="baseline"/>
    </w:pPr>
    <w:rPr>
      <w:rFonts w:asciiTheme="minorHAnsi" w:hAnsiTheme="minorHAnsi"/>
      <w:sz w:val="20"/>
      <w:szCs w:val="20"/>
      <w:lang w:eastAsia="en-GB" w:bidi="ar-SA"/>
    </w:rPr>
  </w:style>
  <w:style w:type="paragraph" w:styleId="TOC9">
    <w:name w:val="toc 9"/>
    <w:basedOn w:val="Normal"/>
    <w:next w:val="Normal"/>
    <w:autoRedefine/>
    <w:semiHidden/>
    <w:rsid w:val="00BB3682"/>
    <w:pPr>
      <w:widowControl w:val="0"/>
      <w:adjustRightInd w:val="0"/>
      <w:spacing w:line="360" w:lineRule="atLeast"/>
      <w:ind w:left="1920"/>
      <w:textAlignment w:val="baseline"/>
    </w:pPr>
    <w:rPr>
      <w:rFonts w:asciiTheme="minorHAnsi" w:hAnsiTheme="minorHAnsi"/>
      <w:sz w:val="20"/>
      <w:szCs w:val="20"/>
      <w:lang w:eastAsia="en-GB" w:bidi="ar-SA"/>
    </w:rPr>
  </w:style>
  <w:style w:type="character" w:customStyle="1" w:styleId="Heading1Char">
    <w:name w:val="Heading 1 Char"/>
    <w:basedOn w:val="DefaultParagraphFont"/>
    <w:link w:val="Heading1"/>
    <w:rsid w:val="003B06E2"/>
    <w:rPr>
      <w:rFonts w:ascii="Arial" w:hAnsi="Arial" w:cs="Arial"/>
      <w:b/>
      <w:bCs/>
      <w:kern w:val="32"/>
      <w:sz w:val="32"/>
      <w:szCs w:val="32"/>
      <w:lang w:val="en-GB" w:eastAsia="en-GB" w:bidi="ar-SA"/>
    </w:rPr>
  </w:style>
  <w:style w:type="character" w:styleId="Strong">
    <w:name w:val="Strong"/>
    <w:basedOn w:val="DefaultParagraphFont"/>
    <w:uiPriority w:val="22"/>
    <w:qFormat/>
    <w:rsid w:val="00F87F6D"/>
    <w:rPr>
      <w:b/>
      <w:bCs/>
    </w:rPr>
  </w:style>
  <w:style w:type="paragraph" w:styleId="HTMLAddress">
    <w:name w:val="HTML Address"/>
    <w:basedOn w:val="Normal"/>
    <w:rsid w:val="00852719"/>
    <w:pPr>
      <w:widowControl w:val="0"/>
      <w:adjustRightInd w:val="0"/>
      <w:spacing w:line="360" w:lineRule="atLeast"/>
      <w:jc w:val="both"/>
      <w:textAlignment w:val="baseline"/>
    </w:pPr>
    <w:rPr>
      <w:i/>
      <w:iCs/>
      <w:lang w:eastAsia="en-GB" w:bidi="ar-SA"/>
    </w:rPr>
  </w:style>
  <w:style w:type="character" w:styleId="FollowedHyperlink">
    <w:name w:val="FollowedHyperlink"/>
    <w:basedOn w:val="DefaultParagraphFont"/>
    <w:rsid w:val="003014E5"/>
    <w:rPr>
      <w:color w:val="800080"/>
      <w:u w:val="single"/>
    </w:rPr>
  </w:style>
  <w:style w:type="paragraph" w:styleId="NormalWeb">
    <w:name w:val="Normal (Web)"/>
    <w:basedOn w:val="Normal"/>
    <w:uiPriority w:val="99"/>
    <w:rsid w:val="00AB3501"/>
    <w:pPr>
      <w:widowControl w:val="0"/>
      <w:adjustRightInd w:val="0"/>
      <w:spacing w:before="100" w:beforeAutospacing="1" w:after="100" w:afterAutospacing="1" w:line="360" w:lineRule="atLeast"/>
      <w:jc w:val="both"/>
      <w:textAlignment w:val="baseline"/>
    </w:pPr>
    <w:rPr>
      <w:color w:val="000080"/>
      <w:sz w:val="20"/>
      <w:szCs w:val="20"/>
      <w:lang w:eastAsia="en-GB" w:bidi="ar-SA"/>
    </w:rPr>
  </w:style>
  <w:style w:type="table" w:styleId="TableGrid5">
    <w:name w:val="Table Grid 5"/>
    <w:basedOn w:val="TableNormal"/>
    <w:rsid w:val="004A7A27"/>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1">
    <w:name w:val="Table Grid 1"/>
    <w:basedOn w:val="TableNormal"/>
    <w:rsid w:val="004A7A27"/>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character" w:customStyle="1" w:styleId="bodymain1">
    <w:name w:val="bodymain1"/>
    <w:basedOn w:val="DefaultParagraphFont"/>
    <w:rsid w:val="0014560A"/>
    <w:rPr>
      <w:rFonts w:ascii="Verdana" w:hAnsi="Verdana" w:hint="default"/>
      <w:color w:val="006699"/>
      <w:sz w:val="18"/>
      <w:szCs w:val="18"/>
    </w:rPr>
  </w:style>
  <w:style w:type="paragraph" w:customStyle="1" w:styleId="bodymain">
    <w:name w:val="bodymain"/>
    <w:basedOn w:val="Normal"/>
    <w:rsid w:val="00B011E6"/>
    <w:pPr>
      <w:widowControl w:val="0"/>
      <w:adjustRightInd w:val="0"/>
      <w:spacing w:before="100" w:beforeAutospacing="1" w:after="100" w:afterAutospacing="1" w:line="360" w:lineRule="atLeast"/>
      <w:jc w:val="both"/>
      <w:textAlignment w:val="baseline"/>
    </w:pPr>
    <w:rPr>
      <w:rFonts w:ascii="Verdana" w:eastAsia="SimSun" w:hAnsi="Verdana"/>
      <w:color w:val="006699"/>
      <w:sz w:val="18"/>
      <w:szCs w:val="18"/>
      <w:lang w:eastAsia="zh-CN" w:bidi="ar-SA"/>
    </w:rPr>
  </w:style>
  <w:style w:type="table" w:styleId="TableGrid">
    <w:name w:val="Table Grid"/>
    <w:basedOn w:val="TableNormal"/>
    <w:rsid w:val="00400A3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trong1">
    <w:name w:val="Strong1"/>
    <w:basedOn w:val="DefaultParagraphFont"/>
    <w:rsid w:val="00C61A7E"/>
    <w:rPr>
      <w:b/>
      <w:bCs/>
      <w:color w:val="990000"/>
    </w:rPr>
  </w:style>
  <w:style w:type="paragraph" w:styleId="Header">
    <w:name w:val="header"/>
    <w:basedOn w:val="Normal"/>
    <w:rsid w:val="001B769B"/>
    <w:pPr>
      <w:widowControl w:val="0"/>
      <w:tabs>
        <w:tab w:val="center" w:pos="4153"/>
        <w:tab w:val="right" w:pos="8306"/>
      </w:tabs>
      <w:adjustRightInd w:val="0"/>
      <w:spacing w:line="360" w:lineRule="atLeast"/>
      <w:jc w:val="both"/>
      <w:textAlignment w:val="baseline"/>
    </w:pPr>
    <w:rPr>
      <w:lang w:eastAsia="en-GB" w:bidi="ar-SA"/>
    </w:rPr>
  </w:style>
  <w:style w:type="paragraph" w:styleId="Footer">
    <w:name w:val="footer"/>
    <w:basedOn w:val="Normal"/>
    <w:rsid w:val="001B769B"/>
    <w:pPr>
      <w:widowControl w:val="0"/>
      <w:tabs>
        <w:tab w:val="center" w:pos="4153"/>
        <w:tab w:val="right" w:pos="8306"/>
      </w:tabs>
      <w:adjustRightInd w:val="0"/>
      <w:spacing w:line="360" w:lineRule="atLeast"/>
      <w:jc w:val="both"/>
      <w:textAlignment w:val="baseline"/>
    </w:pPr>
    <w:rPr>
      <w:lang w:eastAsia="en-GB" w:bidi="ar-SA"/>
    </w:rPr>
  </w:style>
  <w:style w:type="character" w:styleId="PageNumber">
    <w:name w:val="page number"/>
    <w:basedOn w:val="DefaultParagraphFont"/>
    <w:rsid w:val="001B769B"/>
  </w:style>
  <w:style w:type="character" w:customStyle="1" w:styleId="Heading3Char">
    <w:name w:val="Heading 3 Char"/>
    <w:basedOn w:val="DefaultParagraphFont"/>
    <w:link w:val="Heading3"/>
    <w:rsid w:val="0042551A"/>
    <w:rPr>
      <w:rFonts w:ascii="Arial" w:hAnsi="Arial" w:cs="Arial"/>
      <w:b/>
      <w:bCs/>
      <w:sz w:val="26"/>
      <w:szCs w:val="26"/>
      <w:lang w:val="en-GB" w:eastAsia="en-GB" w:bidi="ar-SA"/>
    </w:rPr>
  </w:style>
  <w:style w:type="character" w:styleId="HTMLCite">
    <w:name w:val="HTML Cite"/>
    <w:basedOn w:val="DefaultParagraphFont"/>
    <w:rsid w:val="00663E8A"/>
    <w:rPr>
      <w:i/>
      <w:iCs/>
    </w:rPr>
  </w:style>
  <w:style w:type="paragraph" w:customStyle="1" w:styleId="NormalText">
    <w:name w:val="Normal Text"/>
    <w:rsid w:val="009612C5"/>
    <w:pPr>
      <w:autoSpaceDE w:val="0"/>
      <w:autoSpaceDN w:val="0"/>
      <w:adjustRightInd w:val="0"/>
    </w:pPr>
    <w:rPr>
      <w:rFonts w:ascii="Arial" w:hAnsi="Arial"/>
      <w:sz w:val="24"/>
      <w:szCs w:val="24"/>
      <w:lang w:val="en-US" w:eastAsia="en-US"/>
    </w:rPr>
  </w:style>
  <w:style w:type="character" w:styleId="Emphasis">
    <w:name w:val="Emphasis"/>
    <w:basedOn w:val="DefaultParagraphFont"/>
    <w:uiPriority w:val="20"/>
    <w:qFormat/>
    <w:rsid w:val="002E4294"/>
    <w:rPr>
      <w:i/>
      <w:iCs/>
    </w:rPr>
  </w:style>
  <w:style w:type="paragraph" w:styleId="TOCHeading">
    <w:name w:val="TOC Heading"/>
    <w:basedOn w:val="Heading1"/>
    <w:next w:val="Normal"/>
    <w:uiPriority w:val="39"/>
    <w:unhideWhenUsed/>
    <w:qFormat/>
    <w:rsid w:val="00FD7B96"/>
    <w:pPr>
      <w:keepLines/>
      <w:widowControl/>
      <w:adjustRightInd/>
      <w:spacing w:before="480" w:after="0" w:line="276" w:lineRule="auto"/>
      <w:jc w:val="left"/>
      <w:textAlignment w:val="auto"/>
      <w:outlineLvl w:val="9"/>
    </w:pPr>
    <w:rPr>
      <w:rFonts w:asciiTheme="majorHAnsi" w:eastAsiaTheme="majorEastAsia" w:hAnsiTheme="majorHAnsi" w:cstheme="majorBidi"/>
      <w:color w:val="365F91" w:themeColor="accent1" w:themeShade="BF"/>
      <w:kern w:val="0"/>
      <w:sz w:val="28"/>
      <w:szCs w:val="28"/>
      <w:lang w:val="en-US" w:eastAsia="en-US"/>
    </w:rPr>
  </w:style>
  <w:style w:type="paragraph" w:styleId="ListParagraph">
    <w:name w:val="List Paragraph"/>
    <w:rsid w:val="00FD7B96"/>
    <w:pPr>
      <w:pBdr>
        <w:top w:val="nil"/>
        <w:left w:val="nil"/>
        <w:bottom w:val="nil"/>
        <w:right w:val="nil"/>
        <w:between w:val="nil"/>
        <w:bar w:val="nil"/>
      </w:pBdr>
      <w:ind w:left="720"/>
    </w:pPr>
    <w:rPr>
      <w:rFonts w:ascii="Helvetica Neue" w:eastAsia="Arial Unicode MS" w:hAnsi="Helvetica Neue" w:cs="Arial Unicode MS"/>
      <w:color w:val="000000"/>
      <w:sz w:val="24"/>
      <w:szCs w:val="24"/>
      <w:u w:color="000000"/>
      <w:bdr w:val="nil"/>
      <w:lang w:val="en-US"/>
    </w:rPr>
  </w:style>
  <w:style w:type="paragraph" w:customStyle="1" w:styleId="p1">
    <w:name w:val="p1"/>
    <w:basedOn w:val="Normal"/>
    <w:rsid w:val="00682DE1"/>
    <w:rPr>
      <w:rFonts w:ascii="Symbol" w:hAnsi="Symbol"/>
      <w:sz w:val="18"/>
      <w:szCs w:val="18"/>
      <w:lang w:eastAsia="en-GB" w:bidi="ar-SA"/>
    </w:rPr>
  </w:style>
  <w:style w:type="paragraph" w:customStyle="1" w:styleId="p2">
    <w:name w:val="p2"/>
    <w:basedOn w:val="Normal"/>
    <w:rsid w:val="00682DE1"/>
    <w:rPr>
      <w:rFonts w:ascii="Arial" w:hAnsi="Arial" w:cs="Arial"/>
      <w:sz w:val="42"/>
      <w:szCs w:val="42"/>
      <w:lang w:eastAsia="en-GB" w:bidi="ar-SA"/>
    </w:rPr>
  </w:style>
  <w:style w:type="character" w:customStyle="1" w:styleId="s1">
    <w:name w:val="s1"/>
    <w:basedOn w:val="DefaultParagraphFont"/>
    <w:rsid w:val="00682DE1"/>
    <w:rPr>
      <w:rFonts w:ascii="Symbol" w:hAnsi="Symbol" w:hint="default"/>
      <w:sz w:val="42"/>
      <w:szCs w:val="42"/>
    </w:rPr>
  </w:style>
  <w:style w:type="paragraph" w:customStyle="1" w:styleId="p3">
    <w:name w:val="p3"/>
    <w:basedOn w:val="Normal"/>
    <w:rsid w:val="00682DE1"/>
    <w:rPr>
      <w:rFonts w:ascii="Arial" w:hAnsi="Arial" w:cs="Arial"/>
      <w:sz w:val="42"/>
      <w:szCs w:val="42"/>
      <w:lang w:eastAsia="en-GB" w:bidi="ar-SA"/>
    </w:rPr>
  </w:style>
  <w:style w:type="character" w:customStyle="1" w:styleId="apple-converted-space">
    <w:name w:val="apple-converted-space"/>
    <w:basedOn w:val="DefaultParagraphFont"/>
    <w:rsid w:val="00682DE1"/>
  </w:style>
  <w:style w:type="character" w:styleId="UnresolvedMention">
    <w:name w:val="Unresolved Mention"/>
    <w:basedOn w:val="DefaultParagraphFont"/>
    <w:uiPriority w:val="99"/>
    <w:rsid w:val="002E6035"/>
    <w:rPr>
      <w:color w:val="605E5C"/>
      <w:shd w:val="clear" w:color="auto" w:fill="E1DFDD"/>
    </w:rPr>
  </w:style>
  <w:style w:type="character" w:styleId="CommentReference">
    <w:name w:val="annotation reference"/>
    <w:basedOn w:val="DefaultParagraphFont"/>
    <w:uiPriority w:val="99"/>
    <w:semiHidden/>
    <w:unhideWhenUsed/>
    <w:rsid w:val="00DE0832"/>
    <w:rPr>
      <w:sz w:val="16"/>
      <w:szCs w:val="16"/>
    </w:rPr>
  </w:style>
  <w:style w:type="paragraph" w:styleId="CommentText">
    <w:name w:val="annotation text"/>
    <w:basedOn w:val="Normal"/>
    <w:link w:val="CommentTextChar"/>
    <w:uiPriority w:val="99"/>
    <w:semiHidden/>
    <w:unhideWhenUsed/>
    <w:rsid w:val="00DE0832"/>
    <w:pPr>
      <w:widowControl w:val="0"/>
      <w:adjustRightInd w:val="0"/>
      <w:jc w:val="both"/>
      <w:textAlignment w:val="baseline"/>
    </w:pPr>
    <w:rPr>
      <w:sz w:val="20"/>
      <w:szCs w:val="20"/>
      <w:lang w:eastAsia="en-GB" w:bidi="ar-SA"/>
    </w:rPr>
  </w:style>
  <w:style w:type="character" w:customStyle="1" w:styleId="CommentTextChar">
    <w:name w:val="Comment Text Char"/>
    <w:basedOn w:val="DefaultParagraphFont"/>
    <w:link w:val="CommentText"/>
    <w:uiPriority w:val="99"/>
    <w:semiHidden/>
    <w:rsid w:val="00DE0832"/>
  </w:style>
  <w:style w:type="paragraph" w:styleId="CommentSubject">
    <w:name w:val="annotation subject"/>
    <w:basedOn w:val="CommentText"/>
    <w:next w:val="CommentText"/>
    <w:link w:val="CommentSubjectChar"/>
    <w:uiPriority w:val="99"/>
    <w:semiHidden/>
    <w:unhideWhenUsed/>
    <w:rsid w:val="00DE0832"/>
    <w:rPr>
      <w:b/>
      <w:bCs/>
    </w:rPr>
  </w:style>
  <w:style w:type="character" w:customStyle="1" w:styleId="CommentSubjectChar">
    <w:name w:val="Comment Subject Char"/>
    <w:basedOn w:val="CommentTextChar"/>
    <w:link w:val="CommentSubject"/>
    <w:uiPriority w:val="99"/>
    <w:semiHidden/>
    <w:rsid w:val="00DE0832"/>
    <w:rPr>
      <w:b/>
      <w:bCs/>
    </w:rPr>
  </w:style>
  <w:style w:type="character" w:customStyle="1" w:styleId="normaltextrun">
    <w:name w:val="normaltextrun"/>
    <w:basedOn w:val="DefaultParagraphFont"/>
    <w:rsid w:val="00437066"/>
  </w:style>
  <w:style w:type="character" w:customStyle="1" w:styleId="eop">
    <w:name w:val="eop"/>
    <w:basedOn w:val="DefaultParagraphFont"/>
    <w:rsid w:val="00437066"/>
  </w:style>
  <w:style w:type="paragraph" w:customStyle="1" w:styleId="para">
    <w:name w:val="para"/>
    <w:basedOn w:val="Normal"/>
    <w:rsid w:val="00347330"/>
    <w:pPr>
      <w:spacing w:before="100" w:beforeAutospacing="1" w:after="100" w:afterAutospacing="1"/>
    </w:pPr>
  </w:style>
  <w:style w:type="paragraph" w:styleId="Revision">
    <w:name w:val="Revision"/>
    <w:hidden/>
    <w:uiPriority w:val="99"/>
    <w:semiHidden/>
    <w:rsid w:val="00211B4B"/>
    <w:rPr>
      <w:rFonts w:cs="Angsana New"/>
      <w:sz w:val="24"/>
      <w:szCs w:val="30"/>
      <w:lang w:eastAsia="zh-TW" w:bidi="th-T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5149515">
      <w:bodyDiv w:val="1"/>
      <w:marLeft w:val="0"/>
      <w:marRight w:val="0"/>
      <w:marTop w:val="0"/>
      <w:marBottom w:val="0"/>
      <w:divBdr>
        <w:top w:val="none" w:sz="0" w:space="0" w:color="auto"/>
        <w:left w:val="none" w:sz="0" w:space="0" w:color="auto"/>
        <w:bottom w:val="none" w:sz="0" w:space="0" w:color="auto"/>
        <w:right w:val="none" w:sz="0" w:space="0" w:color="auto"/>
      </w:divBdr>
    </w:div>
    <w:div w:id="391126798">
      <w:bodyDiv w:val="1"/>
      <w:marLeft w:val="0"/>
      <w:marRight w:val="0"/>
      <w:marTop w:val="0"/>
      <w:marBottom w:val="0"/>
      <w:divBdr>
        <w:top w:val="none" w:sz="0" w:space="0" w:color="auto"/>
        <w:left w:val="none" w:sz="0" w:space="0" w:color="auto"/>
        <w:bottom w:val="none" w:sz="0" w:space="0" w:color="auto"/>
        <w:right w:val="none" w:sz="0" w:space="0" w:color="auto"/>
      </w:divBdr>
    </w:div>
    <w:div w:id="475297287">
      <w:bodyDiv w:val="1"/>
      <w:marLeft w:val="0"/>
      <w:marRight w:val="0"/>
      <w:marTop w:val="0"/>
      <w:marBottom w:val="0"/>
      <w:divBdr>
        <w:top w:val="none" w:sz="0" w:space="0" w:color="auto"/>
        <w:left w:val="none" w:sz="0" w:space="0" w:color="auto"/>
        <w:bottom w:val="none" w:sz="0" w:space="0" w:color="auto"/>
        <w:right w:val="none" w:sz="0" w:space="0" w:color="auto"/>
      </w:divBdr>
      <w:divsChild>
        <w:div w:id="519582844">
          <w:marLeft w:val="0"/>
          <w:marRight w:val="0"/>
          <w:marTop w:val="48"/>
          <w:marBottom w:val="120"/>
          <w:divBdr>
            <w:top w:val="none" w:sz="0" w:space="0" w:color="auto"/>
            <w:left w:val="none" w:sz="0" w:space="0" w:color="auto"/>
            <w:bottom w:val="none" w:sz="0" w:space="0" w:color="auto"/>
            <w:right w:val="none" w:sz="0" w:space="0" w:color="auto"/>
          </w:divBdr>
        </w:div>
      </w:divsChild>
    </w:div>
    <w:div w:id="954289475">
      <w:bodyDiv w:val="1"/>
      <w:marLeft w:val="0"/>
      <w:marRight w:val="0"/>
      <w:marTop w:val="0"/>
      <w:marBottom w:val="0"/>
      <w:divBdr>
        <w:top w:val="none" w:sz="0" w:space="0" w:color="auto"/>
        <w:left w:val="none" w:sz="0" w:space="0" w:color="auto"/>
        <w:bottom w:val="none" w:sz="0" w:space="0" w:color="auto"/>
        <w:right w:val="none" w:sz="0" w:space="0" w:color="auto"/>
      </w:divBdr>
    </w:div>
    <w:div w:id="999967705">
      <w:bodyDiv w:val="1"/>
      <w:marLeft w:val="0"/>
      <w:marRight w:val="0"/>
      <w:marTop w:val="0"/>
      <w:marBottom w:val="0"/>
      <w:divBdr>
        <w:top w:val="none" w:sz="0" w:space="0" w:color="auto"/>
        <w:left w:val="none" w:sz="0" w:space="0" w:color="auto"/>
        <w:bottom w:val="none" w:sz="0" w:space="0" w:color="auto"/>
        <w:right w:val="none" w:sz="0" w:space="0" w:color="auto"/>
      </w:divBdr>
    </w:div>
    <w:div w:id="1532455150">
      <w:bodyDiv w:val="1"/>
      <w:marLeft w:val="0"/>
      <w:marRight w:val="0"/>
      <w:marTop w:val="0"/>
      <w:marBottom w:val="0"/>
      <w:divBdr>
        <w:top w:val="none" w:sz="0" w:space="0" w:color="auto"/>
        <w:left w:val="none" w:sz="0" w:space="0" w:color="auto"/>
        <w:bottom w:val="none" w:sz="0" w:space="0" w:color="auto"/>
        <w:right w:val="none" w:sz="0" w:space="0" w:color="auto"/>
      </w:divBdr>
    </w:div>
    <w:div w:id="1569683368">
      <w:bodyDiv w:val="1"/>
      <w:marLeft w:val="0"/>
      <w:marRight w:val="0"/>
      <w:marTop w:val="0"/>
      <w:marBottom w:val="0"/>
      <w:divBdr>
        <w:top w:val="none" w:sz="0" w:space="0" w:color="auto"/>
        <w:left w:val="none" w:sz="0" w:space="0" w:color="auto"/>
        <w:bottom w:val="none" w:sz="0" w:space="0" w:color="auto"/>
        <w:right w:val="none" w:sz="0" w:space="0" w:color="auto"/>
      </w:divBdr>
    </w:div>
    <w:div w:id="1720015543">
      <w:bodyDiv w:val="1"/>
      <w:marLeft w:val="0"/>
      <w:marRight w:val="0"/>
      <w:marTop w:val="0"/>
      <w:marBottom w:val="0"/>
      <w:divBdr>
        <w:top w:val="none" w:sz="0" w:space="0" w:color="auto"/>
        <w:left w:val="none" w:sz="0" w:space="0" w:color="auto"/>
        <w:bottom w:val="none" w:sz="0" w:space="0" w:color="auto"/>
        <w:right w:val="none" w:sz="0" w:space="0" w:color="auto"/>
      </w:divBdr>
    </w:div>
    <w:div w:id="1771120881">
      <w:bodyDiv w:val="1"/>
      <w:marLeft w:val="0"/>
      <w:marRight w:val="0"/>
      <w:marTop w:val="0"/>
      <w:marBottom w:val="0"/>
      <w:divBdr>
        <w:top w:val="none" w:sz="0" w:space="0" w:color="auto"/>
        <w:left w:val="none" w:sz="0" w:space="0" w:color="auto"/>
        <w:bottom w:val="none" w:sz="0" w:space="0" w:color="auto"/>
        <w:right w:val="none" w:sz="0" w:space="0" w:color="auto"/>
      </w:divBdr>
      <w:divsChild>
        <w:div w:id="767235850">
          <w:marLeft w:val="0"/>
          <w:marRight w:val="0"/>
          <w:marTop w:val="0"/>
          <w:marBottom w:val="0"/>
          <w:divBdr>
            <w:top w:val="none" w:sz="0" w:space="0" w:color="auto"/>
            <w:left w:val="none" w:sz="0" w:space="0" w:color="auto"/>
            <w:bottom w:val="none" w:sz="0" w:space="0" w:color="auto"/>
            <w:right w:val="none" w:sz="0" w:space="0" w:color="auto"/>
          </w:divBdr>
        </w:div>
      </w:divsChild>
    </w:div>
    <w:div w:id="1814518779">
      <w:bodyDiv w:val="1"/>
      <w:marLeft w:val="0"/>
      <w:marRight w:val="0"/>
      <w:marTop w:val="0"/>
      <w:marBottom w:val="0"/>
      <w:divBdr>
        <w:top w:val="none" w:sz="0" w:space="0" w:color="auto"/>
        <w:left w:val="none" w:sz="0" w:space="0" w:color="auto"/>
        <w:bottom w:val="none" w:sz="0" w:space="0" w:color="auto"/>
        <w:right w:val="none" w:sz="0" w:space="0" w:color="auto"/>
      </w:divBdr>
    </w:div>
    <w:div w:id="1892306553">
      <w:bodyDiv w:val="1"/>
      <w:marLeft w:val="0"/>
      <w:marRight w:val="0"/>
      <w:marTop w:val="0"/>
      <w:marBottom w:val="0"/>
      <w:divBdr>
        <w:top w:val="none" w:sz="0" w:space="0" w:color="auto"/>
        <w:left w:val="none" w:sz="0" w:space="0" w:color="auto"/>
        <w:bottom w:val="none" w:sz="0" w:space="0" w:color="auto"/>
        <w:right w:val="none" w:sz="0" w:space="0" w:color="auto"/>
      </w:divBdr>
      <w:divsChild>
        <w:div w:id="178467551">
          <w:marLeft w:val="0"/>
          <w:marRight w:val="0"/>
          <w:marTop w:val="0"/>
          <w:marBottom w:val="0"/>
          <w:divBdr>
            <w:top w:val="none" w:sz="0" w:space="0" w:color="auto"/>
            <w:left w:val="none" w:sz="0" w:space="0" w:color="auto"/>
            <w:bottom w:val="none" w:sz="0" w:space="0" w:color="auto"/>
            <w:right w:val="none" w:sz="0" w:space="0" w:color="auto"/>
          </w:divBdr>
        </w:div>
        <w:div w:id="451022725">
          <w:marLeft w:val="257"/>
          <w:marRight w:val="0"/>
          <w:marTop w:val="0"/>
          <w:marBottom w:val="0"/>
          <w:divBdr>
            <w:top w:val="none" w:sz="0" w:space="0" w:color="auto"/>
            <w:left w:val="none" w:sz="0" w:space="0" w:color="auto"/>
            <w:bottom w:val="none" w:sz="0" w:space="0" w:color="auto"/>
            <w:right w:val="none" w:sz="0" w:space="0" w:color="auto"/>
          </w:divBdr>
        </w:div>
        <w:div w:id="1141388909">
          <w:marLeft w:val="0"/>
          <w:marRight w:val="0"/>
          <w:marTop w:val="0"/>
          <w:marBottom w:val="0"/>
          <w:divBdr>
            <w:top w:val="none" w:sz="0" w:space="0" w:color="auto"/>
            <w:left w:val="none" w:sz="0" w:space="0" w:color="auto"/>
            <w:bottom w:val="none" w:sz="0" w:space="0" w:color="auto"/>
            <w:right w:val="none" w:sz="0" w:space="0" w:color="auto"/>
          </w:divBdr>
        </w:div>
      </w:divsChild>
    </w:div>
    <w:div w:id="1976635936">
      <w:bodyDiv w:val="1"/>
      <w:marLeft w:val="0"/>
      <w:marRight w:val="0"/>
      <w:marTop w:val="0"/>
      <w:marBottom w:val="0"/>
      <w:divBdr>
        <w:top w:val="none" w:sz="0" w:space="0" w:color="auto"/>
        <w:left w:val="none" w:sz="0" w:space="0" w:color="auto"/>
        <w:bottom w:val="none" w:sz="0" w:space="0" w:color="auto"/>
        <w:right w:val="none" w:sz="0" w:space="0" w:color="auto"/>
      </w:divBdr>
      <w:divsChild>
        <w:div w:id="523253658">
          <w:marLeft w:val="0"/>
          <w:marRight w:val="0"/>
          <w:marTop w:val="0"/>
          <w:marBottom w:val="0"/>
          <w:divBdr>
            <w:top w:val="none" w:sz="0" w:space="0" w:color="auto"/>
            <w:left w:val="none" w:sz="0" w:space="0" w:color="auto"/>
            <w:bottom w:val="none" w:sz="0" w:space="0" w:color="auto"/>
            <w:right w:val="none" w:sz="0" w:space="0" w:color="auto"/>
          </w:divBdr>
        </w:div>
        <w:div w:id="983243750">
          <w:marLeft w:val="0"/>
          <w:marRight w:val="0"/>
          <w:marTop w:val="0"/>
          <w:marBottom w:val="0"/>
          <w:divBdr>
            <w:top w:val="none" w:sz="0" w:space="0" w:color="auto"/>
            <w:left w:val="none" w:sz="0" w:space="0" w:color="auto"/>
            <w:bottom w:val="none" w:sz="0" w:space="0" w:color="auto"/>
            <w:right w:val="none" w:sz="0" w:space="0" w:color="auto"/>
          </w:divBdr>
        </w:div>
        <w:div w:id="1439328276">
          <w:marLeft w:val="0"/>
          <w:marRight w:val="0"/>
          <w:marTop w:val="0"/>
          <w:marBottom w:val="0"/>
          <w:divBdr>
            <w:top w:val="none" w:sz="0" w:space="0" w:color="auto"/>
            <w:left w:val="none" w:sz="0" w:space="0" w:color="auto"/>
            <w:bottom w:val="none" w:sz="0" w:space="0" w:color="auto"/>
            <w:right w:val="none" w:sz="0" w:space="0" w:color="auto"/>
          </w:divBdr>
        </w:div>
        <w:div w:id="173631793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theme" Target="theme/theme1.xml"/><Relationship Id="rId21" Type="http://schemas.openxmlformats.org/officeDocument/2006/relationships/image" Target="media/image11.png"/><Relationship Id="rId34" Type="http://schemas.openxmlformats.org/officeDocument/2006/relationships/image" Target="media/image24.png"/><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footer" Target="footer2.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footer" Target="footer1.xm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header" Target="header1.xml"/><Relationship Id="rId8" Type="http://schemas.openxmlformats.org/officeDocument/2006/relationships/webSettings" Target="webSettings.xml"/><Relationship Id="rId3" Type="http://schemas.openxmlformats.org/officeDocument/2006/relationships/customXml" Target="../customXml/item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5D0A23CCF0904A46857BE3F9C7AFE38C" ma:contentTypeVersion="14" ma:contentTypeDescription="Create a new document." ma:contentTypeScope="" ma:versionID="ea1feb2e881e4f057baec095d626f786">
  <xsd:schema xmlns:xsd="http://www.w3.org/2001/XMLSchema" xmlns:xs="http://www.w3.org/2001/XMLSchema" xmlns:p="http://schemas.microsoft.com/office/2006/metadata/properties" xmlns:ns2="6fec17f7-8897-4ee9-8e5a-9d1715fcb46e" xmlns:ns3="1dc4b815-f888-4b05-af68-42527ff5dd33" targetNamespace="http://schemas.microsoft.com/office/2006/metadata/properties" ma:root="true" ma:fieldsID="e9bf744a2a461283548db0dd2d182aa2" ns2:_="" ns3:_="">
    <xsd:import namespace="6fec17f7-8897-4ee9-8e5a-9d1715fcb46e"/>
    <xsd:import namespace="1dc4b815-f888-4b05-af68-42527ff5dd33"/>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AutoTags" minOccurs="0"/>
                <xsd:element ref="ns2:MediaServiceLocation" minOccurs="0"/>
                <xsd:element ref="ns2:MediaServiceGenerationTime" minOccurs="0"/>
                <xsd:element ref="ns2:MediaServiceEventHashCode" minOccurs="0"/>
                <xsd:element ref="ns2:MediaServiceAutoKeyPoints" minOccurs="0"/>
                <xsd:element ref="ns2:MediaServiceKeyPoints" minOccurs="0"/>
                <xsd:element ref="ns2:MediaServiceOCR" minOccurs="0"/>
                <xsd:element ref="ns3:SharedWithUsers" minOccurs="0"/>
                <xsd:element ref="ns3:SharedWithDetails" minOccurs="0"/>
                <xsd:element ref="ns2:MediaLengthInSeconds"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fec17f7-8897-4ee9-8e5a-9d1715fcb46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Location" ma:index="12" nillable="true" ma:displayName="Location" ma:internalName="MediaServiceLocation"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AutoKeyPoints" ma:index="15" nillable="true" ma:displayName="MediaServiceAutoKeyPoints" ma:hidden="true" ma:internalName="MediaServiceAutoKeyPoints" ma:readOnly="true">
      <xsd:simpleType>
        <xsd:restriction base="dms:Note"/>
      </xsd:simpleType>
    </xsd:element>
    <xsd:element name="MediaServiceKeyPoints" ma:index="16" nillable="true" ma:displayName="KeyPoints" ma:internalName="MediaServiceKeyPoints" ma:readOnly="true">
      <xsd:simpleType>
        <xsd:restriction base="dms:Note">
          <xsd:maxLength value="255"/>
        </xsd:restriction>
      </xsd:simpleType>
    </xsd:element>
    <xsd:element name="MediaServiceOCR" ma:index="17" nillable="true" ma:displayName="Extracted Text" ma:internalName="MediaServiceOCR" ma:readOnly="true">
      <xsd:simpleType>
        <xsd:restriction base="dms:Note">
          <xsd:maxLength value="255"/>
        </xsd:restriction>
      </xsd:simpleType>
    </xsd:element>
    <xsd:element name="MediaLengthInSeconds" ma:index="20" nillable="true" ma:displayName="Length (seconds)" ma:internalName="MediaLengthInSeconds" ma:readOnly="true">
      <xsd:simpleType>
        <xsd:restriction base="dms:Unknown"/>
      </xsd:simpleType>
    </xsd:element>
    <xsd:element name="MediaServiceObjectDetectorVersions" ma:index="21"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1dc4b815-f888-4b05-af68-42527ff5dd33" elementFormDefault="qualified">
    <xsd:import namespace="http://schemas.microsoft.com/office/2006/documentManagement/types"/>
    <xsd:import namespace="http://schemas.microsoft.com/office/infopath/2007/PartnerControls"/>
    <xsd:element name="SharedWithUsers" ma:index="1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GostTitle.XSL" StyleName="GOST - Title Sort"/>
</file>

<file path=customXml/itemProps1.xml><?xml version="1.0" encoding="utf-8"?>
<ds:datastoreItem xmlns:ds="http://schemas.openxmlformats.org/officeDocument/2006/customXml" ds:itemID="{88CD8918-33E0-4703-805F-3BDD5574572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fec17f7-8897-4ee9-8e5a-9d1715fcb46e"/>
    <ds:schemaRef ds:uri="1dc4b815-f888-4b05-af68-42527ff5dd3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F0184702-9274-4664-8012-3C6167851144}">
  <ds:schemaRefs>
    <ds:schemaRef ds:uri="http://schemas.microsoft.com/sharepoint/v3/contenttype/forms"/>
  </ds:schemaRefs>
</ds:datastoreItem>
</file>

<file path=customXml/itemProps3.xml><?xml version="1.0" encoding="utf-8"?>
<ds:datastoreItem xmlns:ds="http://schemas.openxmlformats.org/officeDocument/2006/customXml" ds:itemID="{A67625E5-169B-439E-BD17-65A56B0E9146}">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0380BF5D-6440-454A-A4E7-E48397FC1B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37</Pages>
  <Words>8634</Words>
  <Characters>49216</Characters>
  <Application>Microsoft Office Word</Application>
  <DocSecurity>0</DocSecurity>
  <Lines>410</Lines>
  <Paragraphs>115</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57735</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2024-05-24T09:27:00Z</dcterms:created>
  <dcterms:modified xsi:type="dcterms:W3CDTF">2024-09-18T10:41:00Z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0x0101005D0A23CCF0904A46857BE3F9C7AFE38C</vt:lpwstr>
  </property>
</Properties>
</file>